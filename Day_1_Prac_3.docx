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people.xml" ContentType="application/vnd.openxmlformats-officedocument.wordprocessingml.people+xml"/>
  <Override PartName="/word/commentsExtended.xml" ContentType="application/vnd.openxmlformats-officedocument.wordprocessingml.commentsExtended+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5"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763406D" w14:textId="6C429051" w:rsidR="00B96984" w:rsidRDefault="00B96984" w:rsidP="00B96984">
      <w:pPr>
        <w:tabs>
          <w:tab w:val="left" w:pos="2640"/>
        </w:tabs>
        <w:rPr>
          <w:rFonts w:ascii="Helvetica Neue" w:hAnsi="Helvetica Neue"/>
          <w:b/>
        </w:rPr>
      </w:pPr>
      <w:r>
        <w:rPr>
          <w:rFonts w:ascii="Helvetica Neue" w:hAnsi="Helvetica Neue"/>
          <w:b/>
        </w:rPr>
        <w:t xml:space="preserve">Practical 1c: Maximum likelihood analysis in </w:t>
      </w:r>
      <w:proofErr w:type="spellStart"/>
      <w:r>
        <w:rPr>
          <w:rFonts w:ascii="Helvetica Neue" w:hAnsi="Helvetica Neue"/>
          <w:b/>
        </w:rPr>
        <w:t>PhyML</w:t>
      </w:r>
      <w:proofErr w:type="spellEnd"/>
    </w:p>
    <w:p w14:paraId="45AB695E" w14:textId="77777777" w:rsidR="00B96984" w:rsidRDefault="00B96984" w:rsidP="00B96984">
      <w:pPr>
        <w:tabs>
          <w:tab w:val="left" w:pos="2640"/>
        </w:tabs>
        <w:rPr>
          <w:rFonts w:ascii="Helvetica Neue" w:hAnsi="Helvetica Neue"/>
        </w:rPr>
      </w:pPr>
    </w:p>
    <w:p w14:paraId="5BF617D5" w14:textId="77777777" w:rsidR="00B96984" w:rsidRDefault="00B96984" w:rsidP="00B96984">
      <w:pPr>
        <w:tabs>
          <w:tab w:val="left" w:pos="2640"/>
        </w:tabs>
        <w:rPr>
          <w:rFonts w:ascii="Helvetica Neue" w:hAnsi="Helvetica Neue"/>
          <w:b/>
        </w:rPr>
      </w:pPr>
      <w:r>
        <w:rPr>
          <w:rFonts w:ascii="Helvetica Neue" w:hAnsi="Helvetica Neue"/>
          <w:b/>
        </w:rPr>
        <w:t>Data set</w:t>
      </w:r>
    </w:p>
    <w:p w14:paraId="0AFD3AAC" w14:textId="3E48F012" w:rsidR="00B96984" w:rsidRPr="00212198" w:rsidRDefault="00B96984" w:rsidP="00B96984">
      <w:pPr>
        <w:pStyle w:val="ListParagraph"/>
        <w:numPr>
          <w:ilvl w:val="0"/>
          <w:numId w:val="1"/>
        </w:numPr>
        <w:tabs>
          <w:tab w:val="left" w:pos="2640"/>
        </w:tabs>
        <w:rPr>
          <w:rFonts w:ascii="Courier" w:hAnsi="Courier"/>
        </w:rPr>
      </w:pPr>
      <w:r w:rsidRPr="00E062EF">
        <w:rPr>
          <w:rFonts w:ascii="Helvetica Neue" w:hAnsi="Helvetica Neue"/>
        </w:rPr>
        <w:t xml:space="preserve">Sequence alignment in </w:t>
      </w:r>
      <w:proofErr w:type="spellStart"/>
      <w:r>
        <w:rPr>
          <w:rFonts w:ascii="Helvetica Neue" w:hAnsi="Helvetica Neue"/>
        </w:rPr>
        <w:t>phylip</w:t>
      </w:r>
      <w:proofErr w:type="spellEnd"/>
      <w:r w:rsidRPr="00E062EF">
        <w:rPr>
          <w:rFonts w:ascii="Helvetica Neue" w:hAnsi="Helvetica Neue"/>
        </w:rPr>
        <w:t xml:space="preserve"> </w:t>
      </w:r>
      <w:r>
        <w:rPr>
          <w:rFonts w:ascii="Helvetica Neue" w:hAnsi="Helvetica Neue"/>
        </w:rPr>
        <w:t xml:space="preserve">format of samples collected before the 2013-2016 epidemic: </w:t>
      </w:r>
    </w:p>
    <w:p w14:paraId="2FC0885D" w14:textId="0D5CD9AA" w:rsidR="00B96984" w:rsidRPr="002F6F78" w:rsidRDefault="00B96984" w:rsidP="00B96984">
      <w:pPr>
        <w:pStyle w:val="ListParagraph"/>
        <w:tabs>
          <w:tab w:val="left" w:pos="2640"/>
        </w:tabs>
        <w:rPr>
          <w:rFonts w:ascii="Courier" w:hAnsi="Courier"/>
        </w:rPr>
      </w:pPr>
      <w:r w:rsidRPr="00616260">
        <w:rPr>
          <w:rFonts w:ascii="Courier" w:hAnsi="Courier"/>
        </w:rPr>
        <w:t>EBO</w:t>
      </w:r>
      <w:r>
        <w:rPr>
          <w:rFonts w:ascii="Courier" w:hAnsi="Courier"/>
        </w:rPr>
        <w:t>V_N2_aligned_early_samples.phy</w:t>
      </w:r>
    </w:p>
    <w:p w14:paraId="083C3440" w14:textId="77777777" w:rsidR="00B96984" w:rsidRDefault="00B96984" w:rsidP="00B96984">
      <w:pPr>
        <w:tabs>
          <w:tab w:val="left" w:pos="2640"/>
        </w:tabs>
        <w:rPr>
          <w:rFonts w:ascii="Courier" w:hAnsi="Courier"/>
        </w:rPr>
      </w:pPr>
    </w:p>
    <w:p w14:paraId="08AD3446" w14:textId="77777777" w:rsidR="00B96984" w:rsidRPr="00E062EF" w:rsidRDefault="00B96984" w:rsidP="00B96984">
      <w:pPr>
        <w:tabs>
          <w:tab w:val="left" w:pos="2640"/>
        </w:tabs>
        <w:rPr>
          <w:rFonts w:ascii="Helvetica Neue" w:hAnsi="Helvetica Neue"/>
          <w:b/>
        </w:rPr>
      </w:pPr>
      <w:r w:rsidRPr="00E062EF">
        <w:rPr>
          <w:rFonts w:ascii="Helvetica Neue" w:hAnsi="Helvetica Neue"/>
          <w:b/>
        </w:rPr>
        <w:t>Software</w:t>
      </w:r>
    </w:p>
    <w:p w14:paraId="77BB1DAB" w14:textId="16FC4419" w:rsidR="00B96984" w:rsidRDefault="00B96984" w:rsidP="00B96984">
      <w:pPr>
        <w:pStyle w:val="ListParagraph"/>
        <w:numPr>
          <w:ilvl w:val="0"/>
          <w:numId w:val="1"/>
        </w:numPr>
        <w:tabs>
          <w:tab w:val="left" w:pos="2640"/>
        </w:tabs>
        <w:rPr>
          <w:rFonts w:ascii="Helvetica Neue" w:hAnsi="Helvetica Neue"/>
        </w:rPr>
      </w:pPr>
      <w:proofErr w:type="spellStart"/>
      <w:r>
        <w:rPr>
          <w:rFonts w:ascii="Helvetica Neue" w:hAnsi="Helvetica Neue"/>
        </w:rPr>
        <w:t>PhyML</w:t>
      </w:r>
      <w:proofErr w:type="spellEnd"/>
    </w:p>
    <w:p w14:paraId="18B452B4" w14:textId="38A4F278" w:rsidR="00921992" w:rsidRDefault="00921992" w:rsidP="00B96984">
      <w:pPr>
        <w:pStyle w:val="ListParagraph"/>
        <w:numPr>
          <w:ilvl w:val="0"/>
          <w:numId w:val="1"/>
        </w:numPr>
        <w:tabs>
          <w:tab w:val="left" w:pos="2640"/>
        </w:tabs>
        <w:rPr>
          <w:rFonts w:ascii="Helvetica Neue" w:hAnsi="Helvetica Neue"/>
        </w:rPr>
      </w:pPr>
      <w:proofErr w:type="spellStart"/>
      <w:r>
        <w:rPr>
          <w:rFonts w:ascii="Helvetica Neue" w:hAnsi="Helvetica Neue"/>
        </w:rPr>
        <w:t>FigTree</w:t>
      </w:r>
      <w:proofErr w:type="spellEnd"/>
    </w:p>
    <w:p w14:paraId="3A59A272" w14:textId="77777777" w:rsidR="00B96984" w:rsidRDefault="00B96984" w:rsidP="003A581F">
      <w:pPr>
        <w:tabs>
          <w:tab w:val="left" w:pos="2640"/>
        </w:tabs>
        <w:rPr>
          <w:rFonts w:ascii="Helvetica Neue" w:hAnsi="Helvetica Neue"/>
        </w:rPr>
      </w:pPr>
    </w:p>
    <w:p w14:paraId="2E5FBE5C" w14:textId="78A43F69" w:rsidR="0029425A" w:rsidRDefault="00F95265" w:rsidP="003A581F">
      <w:pPr>
        <w:tabs>
          <w:tab w:val="left" w:pos="2640"/>
        </w:tabs>
        <w:rPr>
          <w:rFonts w:ascii="Helvetica Neue" w:hAnsi="Helvetica Neue"/>
        </w:rPr>
      </w:pPr>
      <w:proofErr w:type="spellStart"/>
      <w:r>
        <w:rPr>
          <w:rFonts w:ascii="Helvetica Neue" w:hAnsi="Helvetica Neue"/>
        </w:rPr>
        <w:t>PhyML</w:t>
      </w:r>
      <w:proofErr w:type="spellEnd"/>
      <w:r>
        <w:rPr>
          <w:rFonts w:ascii="Helvetica Neue" w:hAnsi="Helvetica Neue"/>
        </w:rPr>
        <w:t xml:space="preserve"> is typically</w:t>
      </w:r>
      <w:r w:rsidR="00F65695">
        <w:rPr>
          <w:rFonts w:ascii="Helvetica Neue" w:hAnsi="Helvetica Neue"/>
        </w:rPr>
        <w:t xml:space="preserve"> used through the command-line. W</w:t>
      </w:r>
      <w:r>
        <w:rPr>
          <w:rFonts w:ascii="Helvetica Neue" w:hAnsi="Helvetica Neue"/>
        </w:rPr>
        <w:t>e will learn how to use it interactively</w:t>
      </w:r>
      <w:r w:rsidR="00F65695">
        <w:rPr>
          <w:rFonts w:ascii="Helvetica Neue" w:hAnsi="Helvetica Neue"/>
        </w:rPr>
        <w:t xml:space="preserve">. Please refer to the user manual, or ask me later about running </w:t>
      </w:r>
      <w:proofErr w:type="spellStart"/>
      <w:r w:rsidR="00F65695">
        <w:rPr>
          <w:rFonts w:ascii="Helvetica Neue" w:hAnsi="Helvetica Neue"/>
        </w:rPr>
        <w:t>PhyML</w:t>
      </w:r>
      <w:proofErr w:type="spellEnd"/>
      <w:r w:rsidR="00F65695">
        <w:rPr>
          <w:rFonts w:ascii="Helvetica Neue" w:hAnsi="Helvetica Neue"/>
        </w:rPr>
        <w:t xml:space="preserve"> in batch mode.</w:t>
      </w:r>
    </w:p>
    <w:p w14:paraId="0BF94BF6" w14:textId="77777777" w:rsidR="00F95265" w:rsidRDefault="00F95265" w:rsidP="003A581F">
      <w:pPr>
        <w:tabs>
          <w:tab w:val="left" w:pos="2640"/>
        </w:tabs>
        <w:rPr>
          <w:rFonts w:ascii="Helvetica Neue" w:hAnsi="Helvetica Neue"/>
        </w:rPr>
      </w:pPr>
    </w:p>
    <w:p w14:paraId="45F73092" w14:textId="3A16588D" w:rsidR="006F7056" w:rsidRDefault="00F95265" w:rsidP="003A581F">
      <w:pPr>
        <w:tabs>
          <w:tab w:val="left" w:pos="2640"/>
        </w:tabs>
        <w:rPr>
          <w:rFonts w:ascii="Helvetica Neue" w:hAnsi="Helvetica Neue"/>
        </w:rPr>
      </w:pPr>
      <w:r>
        <w:rPr>
          <w:rFonts w:ascii="Helvetica Neue" w:hAnsi="Helvetica Neue"/>
        </w:rPr>
        <w:t xml:space="preserve">Open the </w:t>
      </w:r>
      <w:proofErr w:type="spellStart"/>
      <w:r>
        <w:rPr>
          <w:rFonts w:ascii="Helvetica Neue" w:hAnsi="Helvetica Neue"/>
        </w:rPr>
        <w:t>PhyML</w:t>
      </w:r>
      <w:proofErr w:type="spellEnd"/>
      <w:r>
        <w:rPr>
          <w:rFonts w:ascii="Helvetica Neue" w:hAnsi="Helvetica Neue"/>
        </w:rPr>
        <w:t xml:space="preserve"> folder </w:t>
      </w:r>
      <w:r w:rsidR="006F7056">
        <w:rPr>
          <w:rFonts w:ascii="Helvetica Neue" w:hAnsi="Helvetica Neue"/>
        </w:rPr>
        <w:t xml:space="preserve">(PhyML-3.1). It should contain executable versions for different operating systems. In windows, double click the .txt file (PhyML-3.1_win32.exe). In OSX and Linux machines the system might prompt you to choose a program to open this file. If this happens, click on </w:t>
      </w:r>
      <w:r w:rsidR="006F7056" w:rsidRPr="006F7056">
        <w:rPr>
          <w:rFonts w:ascii="Helvetica Neue" w:hAnsi="Helvetica Neue"/>
          <w:i/>
        </w:rPr>
        <w:t>Choose Application...</w:t>
      </w:r>
      <w:r w:rsidR="006F7056">
        <w:rPr>
          <w:rFonts w:ascii="Helvetica Neue" w:hAnsi="Helvetica Neue"/>
        </w:rPr>
        <w:t xml:space="preserve"> and find a folder called </w:t>
      </w:r>
      <w:r w:rsidR="006F7056" w:rsidRPr="006F7056">
        <w:rPr>
          <w:rFonts w:ascii="Helvetica Neue" w:hAnsi="Helvetica Neue"/>
          <w:i/>
        </w:rPr>
        <w:t>Utilities</w:t>
      </w:r>
      <w:r w:rsidR="006F7056">
        <w:rPr>
          <w:rFonts w:ascii="Helvetica Neue" w:hAnsi="Helvetica Neue"/>
        </w:rPr>
        <w:t xml:space="preserve">. Make sure that at the bottom of the window you select </w:t>
      </w:r>
      <w:r w:rsidR="006F7056" w:rsidRPr="00B345F5">
        <w:rPr>
          <w:rFonts w:ascii="Helvetica Neue" w:hAnsi="Helvetica Neue"/>
          <w:i/>
        </w:rPr>
        <w:t xml:space="preserve">Enable: </w:t>
      </w:r>
      <w:r w:rsidR="00B345F5" w:rsidRPr="00B345F5">
        <w:rPr>
          <w:rFonts w:ascii="Helvetica Neue" w:hAnsi="Helvetica Neue"/>
          <w:i/>
        </w:rPr>
        <w:t>All Applications</w:t>
      </w:r>
      <w:r w:rsidR="006F7056">
        <w:rPr>
          <w:rFonts w:ascii="Helvetica Neue" w:hAnsi="Helvetica Neue"/>
          <w:i/>
        </w:rPr>
        <w:t xml:space="preserve"> </w:t>
      </w:r>
      <w:r w:rsidR="006F7056" w:rsidRPr="006F7056">
        <w:rPr>
          <w:rFonts w:ascii="Helvetica Neue" w:hAnsi="Helvetica Neue"/>
        </w:rPr>
        <w:t>(Fig 1)</w:t>
      </w:r>
      <w:r w:rsidR="00B345F5">
        <w:rPr>
          <w:rFonts w:ascii="Helvetica Neue" w:hAnsi="Helvetica Neue"/>
        </w:rPr>
        <w:t>:</w:t>
      </w:r>
    </w:p>
    <w:p w14:paraId="6659C223" w14:textId="77777777" w:rsidR="00B345F5" w:rsidRDefault="00B345F5" w:rsidP="003A581F">
      <w:pPr>
        <w:tabs>
          <w:tab w:val="left" w:pos="2640"/>
        </w:tabs>
        <w:rPr>
          <w:rFonts w:ascii="Helvetica Neue" w:hAnsi="Helvetica Neue"/>
        </w:rPr>
      </w:pPr>
    </w:p>
    <w:p w14:paraId="5AF9A8B6" w14:textId="5113CC4F" w:rsidR="00B345F5" w:rsidRDefault="00B345F5" w:rsidP="003A581F">
      <w:pPr>
        <w:tabs>
          <w:tab w:val="left" w:pos="2640"/>
        </w:tabs>
        <w:rPr>
          <w:rFonts w:ascii="Helvetica Neue" w:hAnsi="Helvetica Neue"/>
        </w:rPr>
      </w:pPr>
      <w:r>
        <w:rPr>
          <w:rFonts w:ascii="Helvetica Neue" w:hAnsi="Helvetica Neue"/>
          <w:noProof/>
          <w:lang w:val="en-US"/>
        </w:rPr>
        <w:drawing>
          <wp:inline distT="0" distB="0" distL="0" distR="0" wp14:anchorId="1CF417AF" wp14:editId="095BEB41">
            <wp:extent cx="2967925" cy="1921026"/>
            <wp:effectExtent l="0" t="0" r="4445" b="9525"/>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969744" cy="1922203"/>
                    </a:xfrm>
                    <a:prstGeom prst="rect">
                      <a:avLst/>
                    </a:prstGeom>
                    <a:noFill/>
                    <a:ln>
                      <a:noFill/>
                    </a:ln>
                  </pic:spPr>
                </pic:pic>
              </a:graphicData>
            </a:graphic>
          </wp:inline>
        </w:drawing>
      </w:r>
    </w:p>
    <w:p w14:paraId="7A8AB0A4" w14:textId="1C799F72" w:rsidR="00B345F5" w:rsidRDefault="00B345F5" w:rsidP="003A581F">
      <w:pPr>
        <w:tabs>
          <w:tab w:val="left" w:pos="2640"/>
        </w:tabs>
        <w:rPr>
          <w:rFonts w:ascii="Helvetica Neue" w:hAnsi="Helvetica Neue"/>
        </w:rPr>
      </w:pPr>
      <w:r w:rsidRPr="00B345F5">
        <w:rPr>
          <w:rFonts w:ascii="Helvetica Neue" w:hAnsi="Helvetica Neue"/>
          <w:b/>
        </w:rPr>
        <w:t>Fig 1.</w:t>
      </w:r>
      <w:r>
        <w:rPr>
          <w:rFonts w:ascii="Helvetica Neue" w:hAnsi="Helvetica Neue"/>
        </w:rPr>
        <w:t xml:space="preserve"> Choosing Terminal to open </w:t>
      </w:r>
      <w:proofErr w:type="spellStart"/>
      <w:r>
        <w:rPr>
          <w:rFonts w:ascii="Helvetica Neue" w:hAnsi="Helvetica Neue"/>
        </w:rPr>
        <w:t>PhyML</w:t>
      </w:r>
      <w:proofErr w:type="spellEnd"/>
      <w:r>
        <w:rPr>
          <w:rFonts w:ascii="Helvetica Neue" w:hAnsi="Helvetica Neue"/>
        </w:rPr>
        <w:t>.</w:t>
      </w:r>
    </w:p>
    <w:p w14:paraId="370F19A5" w14:textId="77777777" w:rsidR="006F7056" w:rsidRDefault="006F7056" w:rsidP="003A581F">
      <w:pPr>
        <w:tabs>
          <w:tab w:val="left" w:pos="2640"/>
        </w:tabs>
        <w:rPr>
          <w:rFonts w:ascii="Helvetica Neue" w:hAnsi="Helvetica Neue"/>
        </w:rPr>
      </w:pPr>
    </w:p>
    <w:p w14:paraId="7B547FF2" w14:textId="21DB267C" w:rsidR="006F7056" w:rsidRDefault="00B345F5" w:rsidP="003A581F">
      <w:pPr>
        <w:tabs>
          <w:tab w:val="left" w:pos="2640"/>
        </w:tabs>
        <w:rPr>
          <w:rFonts w:ascii="Helvetica Neue" w:hAnsi="Helvetica Neue"/>
        </w:rPr>
      </w:pPr>
      <w:r>
        <w:rPr>
          <w:rFonts w:ascii="Helvetica Neue" w:hAnsi="Helvetica Neue"/>
        </w:rPr>
        <w:t>In all operating systems, a command-line window will appear (Fig 2).</w:t>
      </w:r>
    </w:p>
    <w:p w14:paraId="2E94E9D4" w14:textId="77777777" w:rsidR="00B345F5" w:rsidRDefault="00B345F5" w:rsidP="003A581F">
      <w:pPr>
        <w:tabs>
          <w:tab w:val="left" w:pos="2640"/>
        </w:tabs>
        <w:rPr>
          <w:rFonts w:ascii="Helvetica Neue" w:hAnsi="Helvetica Neue"/>
        </w:rPr>
      </w:pPr>
    </w:p>
    <w:p w14:paraId="6F602CEC" w14:textId="573315A3" w:rsidR="00B345F5" w:rsidRDefault="00FC5079" w:rsidP="003A581F">
      <w:pPr>
        <w:tabs>
          <w:tab w:val="left" w:pos="2640"/>
        </w:tabs>
        <w:rPr>
          <w:rFonts w:ascii="Helvetica Neue" w:hAnsi="Helvetica Neue"/>
        </w:rPr>
      </w:pPr>
      <w:r>
        <w:rPr>
          <w:rFonts w:ascii="Helvetica Neue" w:hAnsi="Helvetica Neue"/>
          <w:noProof/>
          <w:lang w:val="en-US"/>
        </w:rPr>
        <w:lastRenderedPageBreak/>
        <w:drawing>
          <wp:inline distT="0" distB="0" distL="0" distR="0" wp14:anchorId="0AA80447" wp14:editId="19E78D99">
            <wp:extent cx="5146097" cy="2580005"/>
            <wp:effectExtent l="0" t="0" r="10160" b="10795"/>
            <wp:docPr id="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
                      <a:extLst>
                        <a:ext uri="{28A0092B-C50C-407E-A947-70E740481C1C}">
                          <a14:useLocalDpi xmlns:a14="http://schemas.microsoft.com/office/drawing/2010/main" val="0"/>
                        </a:ext>
                      </a:extLst>
                    </a:blip>
                    <a:srcRect l="2353"/>
                    <a:stretch/>
                  </pic:blipFill>
                  <pic:spPr bwMode="auto">
                    <a:xfrm>
                      <a:off x="0" y="0"/>
                      <a:ext cx="5146504" cy="2580209"/>
                    </a:xfrm>
                    <a:prstGeom prst="rect">
                      <a:avLst/>
                    </a:prstGeom>
                    <a:noFill/>
                    <a:ln>
                      <a:noFill/>
                    </a:ln>
                    <a:extLst>
                      <a:ext uri="{53640926-AAD7-44d8-BBD7-CCE9431645EC}">
                        <a14:shadowObscured xmlns:a14="http://schemas.microsoft.com/office/drawing/2010/main"/>
                      </a:ext>
                    </a:extLst>
                  </pic:spPr>
                </pic:pic>
              </a:graphicData>
            </a:graphic>
          </wp:inline>
        </w:drawing>
      </w:r>
    </w:p>
    <w:p w14:paraId="023BE9D6" w14:textId="77777777" w:rsidR="00FC5079" w:rsidRDefault="00FC5079" w:rsidP="00FC5079">
      <w:pPr>
        <w:tabs>
          <w:tab w:val="left" w:pos="2640"/>
        </w:tabs>
        <w:rPr>
          <w:rFonts w:ascii="Helvetica Neue" w:hAnsi="Helvetica Neue"/>
        </w:rPr>
      </w:pPr>
      <w:r w:rsidRPr="00FC5079">
        <w:rPr>
          <w:rFonts w:ascii="Helvetica Neue" w:hAnsi="Helvetica Neue"/>
          <w:b/>
        </w:rPr>
        <w:t>Fig 2.</w:t>
      </w:r>
      <w:r>
        <w:rPr>
          <w:rFonts w:ascii="Helvetica Neue" w:hAnsi="Helvetica Neue"/>
        </w:rPr>
        <w:t xml:space="preserve"> Command-line interface for </w:t>
      </w:r>
      <w:proofErr w:type="spellStart"/>
      <w:r>
        <w:rPr>
          <w:rFonts w:ascii="Helvetica Neue" w:hAnsi="Helvetica Neue"/>
        </w:rPr>
        <w:t>PhyML</w:t>
      </w:r>
      <w:proofErr w:type="spellEnd"/>
      <w:r>
        <w:rPr>
          <w:rFonts w:ascii="Helvetica Neue" w:hAnsi="Helvetica Neue"/>
        </w:rPr>
        <w:t>.</w:t>
      </w:r>
    </w:p>
    <w:p w14:paraId="70303456" w14:textId="77777777" w:rsidR="00FC5079" w:rsidRDefault="00FC5079" w:rsidP="00FC5079">
      <w:pPr>
        <w:tabs>
          <w:tab w:val="left" w:pos="2640"/>
        </w:tabs>
        <w:rPr>
          <w:rFonts w:ascii="Helvetica Neue" w:hAnsi="Helvetica Neue"/>
        </w:rPr>
      </w:pPr>
    </w:p>
    <w:p w14:paraId="364BB5D5" w14:textId="13B5B6FD" w:rsidR="00FC5079" w:rsidRPr="00FC5079" w:rsidRDefault="00FC5079" w:rsidP="00FC5079">
      <w:pPr>
        <w:tabs>
          <w:tab w:val="left" w:pos="2640"/>
        </w:tabs>
        <w:rPr>
          <w:rFonts w:ascii="Helvetica Neue" w:hAnsi="Helvetica Neue"/>
        </w:rPr>
      </w:pPr>
      <w:r>
        <w:rPr>
          <w:rFonts w:ascii="Helvetica Neue" w:hAnsi="Helvetica Neue"/>
        </w:rPr>
        <w:t xml:space="preserve">It will ask for the sequence alignment file. Drag the </w:t>
      </w:r>
      <w:r w:rsidRPr="00616260">
        <w:rPr>
          <w:rFonts w:ascii="Courier" w:hAnsi="Courier"/>
        </w:rPr>
        <w:t>EBO</w:t>
      </w:r>
      <w:r>
        <w:rPr>
          <w:rFonts w:ascii="Courier" w:hAnsi="Courier"/>
        </w:rPr>
        <w:t>V_N2_aligned_early_samples.phy</w:t>
      </w:r>
      <w:r>
        <w:rPr>
          <w:rFonts w:ascii="Helvetica Neue" w:hAnsi="Helvetica Neue"/>
        </w:rPr>
        <w:t xml:space="preserve">. The full path to the file will appear in the window. </w:t>
      </w:r>
      <w:r w:rsidRPr="00FC5079">
        <w:rPr>
          <w:rFonts w:ascii="Helvetica Neue" w:hAnsi="Helvetica Neue"/>
          <w:b/>
        </w:rPr>
        <w:t>Sometimes doing this adds a space at the end of the file path.</w:t>
      </w:r>
      <w:r>
        <w:rPr>
          <w:rFonts w:ascii="Helvetica Neue" w:hAnsi="Helvetica Neue"/>
        </w:rPr>
        <w:t xml:space="preserve"> Delete it and hit Enter. </w:t>
      </w:r>
      <w:r w:rsidR="00A45A0B">
        <w:rPr>
          <w:rFonts w:ascii="Helvetica Neue" w:hAnsi="Helvetica Neue"/>
        </w:rPr>
        <w:t>If you run into an error, it might be that some of the folder names have spaces. In this case, change the location of the alignment, or delete all spaces from file and folder names.</w:t>
      </w:r>
    </w:p>
    <w:p w14:paraId="3F0F34A3" w14:textId="0454CBCB" w:rsidR="00FC5079" w:rsidRDefault="00FC5079" w:rsidP="003A581F">
      <w:pPr>
        <w:tabs>
          <w:tab w:val="left" w:pos="2640"/>
        </w:tabs>
        <w:rPr>
          <w:rFonts w:ascii="Helvetica Neue" w:hAnsi="Helvetica Neue"/>
        </w:rPr>
      </w:pPr>
    </w:p>
    <w:p w14:paraId="0BE8456E" w14:textId="62735602" w:rsidR="00FC5079" w:rsidRDefault="00FC5079" w:rsidP="003A581F">
      <w:pPr>
        <w:tabs>
          <w:tab w:val="left" w:pos="2640"/>
        </w:tabs>
        <w:rPr>
          <w:rFonts w:ascii="Helvetica Neue" w:hAnsi="Helvetica Neue"/>
        </w:rPr>
      </w:pPr>
      <w:r>
        <w:rPr>
          <w:rFonts w:ascii="Helvetica Neue" w:hAnsi="Helvetica Neue"/>
          <w:noProof/>
          <w:lang w:val="en-US"/>
        </w:rPr>
        <w:drawing>
          <wp:inline distT="0" distB="0" distL="0" distR="0" wp14:anchorId="275FC230" wp14:editId="439C11F9">
            <wp:extent cx="4682425" cy="1910986"/>
            <wp:effectExtent l="0" t="0" r="0" b="0"/>
            <wp:docPr id="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
                      <a:extLst>
                        <a:ext uri="{28A0092B-C50C-407E-A947-70E740481C1C}">
                          <a14:useLocalDpi xmlns:a14="http://schemas.microsoft.com/office/drawing/2010/main" val="0"/>
                        </a:ext>
                      </a:extLst>
                    </a:blip>
                    <a:srcRect l="1617"/>
                    <a:stretch/>
                  </pic:blipFill>
                  <pic:spPr bwMode="auto">
                    <a:xfrm>
                      <a:off x="0" y="0"/>
                      <a:ext cx="4683423" cy="1911393"/>
                    </a:xfrm>
                    <a:prstGeom prst="rect">
                      <a:avLst/>
                    </a:prstGeom>
                    <a:noFill/>
                    <a:ln>
                      <a:noFill/>
                    </a:ln>
                    <a:extLst>
                      <a:ext uri="{53640926-AAD7-44d8-BBD7-CCE9431645EC}">
                        <a14:shadowObscured xmlns:a14="http://schemas.microsoft.com/office/drawing/2010/main"/>
                      </a:ext>
                    </a:extLst>
                  </pic:spPr>
                </pic:pic>
              </a:graphicData>
            </a:graphic>
          </wp:inline>
        </w:drawing>
      </w:r>
    </w:p>
    <w:p w14:paraId="556A5A4B" w14:textId="5DE9AE60" w:rsidR="00FC5079" w:rsidRDefault="00FC5079" w:rsidP="003A581F">
      <w:pPr>
        <w:tabs>
          <w:tab w:val="left" w:pos="2640"/>
        </w:tabs>
        <w:rPr>
          <w:rFonts w:ascii="Helvetica Neue" w:hAnsi="Helvetica Neue"/>
        </w:rPr>
      </w:pPr>
      <w:r w:rsidRPr="00FC5079">
        <w:rPr>
          <w:rFonts w:ascii="Helvetica Neue" w:hAnsi="Helvetica Neue"/>
          <w:b/>
        </w:rPr>
        <w:t xml:space="preserve">Fig 3. </w:t>
      </w:r>
      <w:r w:rsidRPr="00FC5079">
        <w:rPr>
          <w:rFonts w:ascii="Helvetica Neue" w:hAnsi="Helvetica Neue"/>
        </w:rPr>
        <w:t xml:space="preserve">File path in </w:t>
      </w:r>
      <w:proofErr w:type="spellStart"/>
      <w:r w:rsidRPr="00FC5079">
        <w:rPr>
          <w:rFonts w:ascii="Helvetica Neue" w:hAnsi="Helvetica Neue"/>
        </w:rPr>
        <w:t>PhyML</w:t>
      </w:r>
      <w:proofErr w:type="spellEnd"/>
      <w:r w:rsidRPr="00FC5079">
        <w:rPr>
          <w:rFonts w:ascii="Helvetica Neue" w:hAnsi="Helvetica Neue"/>
        </w:rPr>
        <w:t xml:space="preserve">. </w:t>
      </w:r>
      <w:r>
        <w:rPr>
          <w:rFonts w:ascii="Helvetica Neue" w:hAnsi="Helvetica Neue"/>
        </w:rPr>
        <w:t>Note that there should be no spaces at the end of the file path.</w:t>
      </w:r>
    </w:p>
    <w:p w14:paraId="1D04D846" w14:textId="68D37483" w:rsidR="00FC5079" w:rsidRDefault="00FC5079" w:rsidP="003A581F">
      <w:pPr>
        <w:tabs>
          <w:tab w:val="left" w:pos="2640"/>
        </w:tabs>
        <w:rPr>
          <w:rFonts w:ascii="Helvetica Neue" w:hAnsi="Helvetica Neue"/>
        </w:rPr>
      </w:pPr>
      <w:r>
        <w:rPr>
          <w:rFonts w:ascii="Helvetica Neue" w:hAnsi="Helvetica Neue"/>
        </w:rPr>
        <w:t>You should now see a menu with some options (Fig 4).</w:t>
      </w:r>
    </w:p>
    <w:p w14:paraId="1329A50D" w14:textId="77777777" w:rsidR="00FC5079" w:rsidRDefault="00FC5079" w:rsidP="003A581F">
      <w:pPr>
        <w:tabs>
          <w:tab w:val="left" w:pos="2640"/>
        </w:tabs>
        <w:rPr>
          <w:rFonts w:ascii="Helvetica Neue" w:hAnsi="Helvetica Neue"/>
        </w:rPr>
      </w:pPr>
    </w:p>
    <w:p w14:paraId="3FADA6EF" w14:textId="24C59AEB" w:rsidR="00FC5079" w:rsidRDefault="00FC5079" w:rsidP="003A581F">
      <w:pPr>
        <w:tabs>
          <w:tab w:val="left" w:pos="2640"/>
        </w:tabs>
        <w:rPr>
          <w:rFonts w:ascii="Helvetica Neue" w:hAnsi="Helvetica Neue"/>
          <w:b/>
          <w:vertAlign w:val="subscript"/>
        </w:rPr>
      </w:pPr>
      <w:r>
        <w:rPr>
          <w:rFonts w:ascii="Helvetica Neue" w:hAnsi="Helvetica Neue"/>
          <w:b/>
          <w:noProof/>
          <w:vertAlign w:val="subscript"/>
          <w:lang w:val="en-US"/>
        </w:rPr>
        <w:drawing>
          <wp:inline distT="0" distB="0" distL="0" distR="0" wp14:anchorId="2CB2EFD3" wp14:editId="5C37F2EB">
            <wp:extent cx="5207635" cy="2871246"/>
            <wp:effectExtent l="0" t="0" r="0" b="0"/>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9">
                      <a:extLst>
                        <a:ext uri="{28A0092B-C50C-407E-A947-70E740481C1C}">
                          <a14:useLocalDpi xmlns:a14="http://schemas.microsoft.com/office/drawing/2010/main" val="0"/>
                        </a:ext>
                      </a:extLst>
                    </a:blip>
                    <a:srcRect l="1176" t="1332"/>
                    <a:stretch/>
                  </pic:blipFill>
                  <pic:spPr bwMode="auto">
                    <a:xfrm>
                      <a:off x="0" y="0"/>
                      <a:ext cx="5208501" cy="2871723"/>
                    </a:xfrm>
                    <a:prstGeom prst="rect">
                      <a:avLst/>
                    </a:prstGeom>
                    <a:noFill/>
                    <a:ln>
                      <a:noFill/>
                    </a:ln>
                    <a:extLst>
                      <a:ext uri="{53640926-AAD7-44d8-BBD7-CCE9431645EC}">
                        <a14:shadowObscured xmlns:a14="http://schemas.microsoft.com/office/drawing/2010/main"/>
                      </a:ext>
                    </a:extLst>
                  </pic:spPr>
                </pic:pic>
              </a:graphicData>
            </a:graphic>
          </wp:inline>
        </w:drawing>
      </w:r>
    </w:p>
    <w:p w14:paraId="4B9DEAF0" w14:textId="45D64623" w:rsidR="00571E9E" w:rsidRDefault="00571E9E" w:rsidP="003A581F">
      <w:pPr>
        <w:tabs>
          <w:tab w:val="left" w:pos="2640"/>
        </w:tabs>
        <w:rPr>
          <w:rFonts w:ascii="Helvetica Neue" w:hAnsi="Helvetica Neue"/>
        </w:rPr>
      </w:pPr>
      <w:r w:rsidRPr="00571E9E">
        <w:rPr>
          <w:rFonts w:ascii="Helvetica Neue" w:hAnsi="Helvetica Neue"/>
          <w:b/>
        </w:rPr>
        <w:t>Fig 4.</w:t>
      </w:r>
      <w:r>
        <w:rPr>
          <w:rFonts w:ascii="Helvetica Neue" w:hAnsi="Helvetica Neue"/>
        </w:rPr>
        <w:t xml:space="preserve"> Options in </w:t>
      </w:r>
      <w:proofErr w:type="spellStart"/>
      <w:r>
        <w:rPr>
          <w:rFonts w:ascii="Helvetica Neue" w:hAnsi="Helvetica Neue"/>
        </w:rPr>
        <w:t>PhyML</w:t>
      </w:r>
      <w:proofErr w:type="spellEnd"/>
      <w:r>
        <w:rPr>
          <w:rFonts w:ascii="Helvetica Neue" w:hAnsi="Helvetica Neue"/>
        </w:rPr>
        <w:t>.</w:t>
      </w:r>
    </w:p>
    <w:p w14:paraId="19DCC74B" w14:textId="77777777" w:rsidR="00571E9E" w:rsidRDefault="00571E9E" w:rsidP="003A581F">
      <w:pPr>
        <w:tabs>
          <w:tab w:val="left" w:pos="2640"/>
        </w:tabs>
        <w:rPr>
          <w:rFonts w:ascii="Helvetica Neue" w:hAnsi="Helvetica Neue"/>
        </w:rPr>
      </w:pPr>
    </w:p>
    <w:p w14:paraId="484D87E7" w14:textId="737A8FA8" w:rsidR="00571E9E" w:rsidRDefault="003738D0" w:rsidP="003A581F">
      <w:pPr>
        <w:tabs>
          <w:tab w:val="left" w:pos="2640"/>
        </w:tabs>
        <w:rPr>
          <w:rFonts w:ascii="Helvetica Neue" w:hAnsi="Helvetica Neue"/>
        </w:rPr>
      </w:pPr>
      <w:r>
        <w:rPr>
          <w:rFonts w:ascii="Helvetica Neue" w:hAnsi="Helvetica Neue"/>
        </w:rPr>
        <w:t>These settings are OK. Type + to go to the next menu. This will present some options for the substitution model (Fig 5).</w:t>
      </w:r>
    </w:p>
    <w:p w14:paraId="22D8D545" w14:textId="5C427B4F" w:rsidR="003738D0" w:rsidRDefault="003F60B4" w:rsidP="003A581F">
      <w:pPr>
        <w:tabs>
          <w:tab w:val="left" w:pos="2640"/>
        </w:tabs>
        <w:rPr>
          <w:rFonts w:ascii="Helvetica Neue" w:hAnsi="Helvetica Neue"/>
        </w:rPr>
      </w:pPr>
      <w:r>
        <w:rPr>
          <w:rFonts w:ascii="Helvetica Neue" w:hAnsi="Helvetica Neue"/>
          <w:noProof/>
          <w:lang w:val="en-US"/>
        </w:rPr>
        <w:drawing>
          <wp:inline distT="0" distB="0" distL="0" distR="0" wp14:anchorId="0F9BE296" wp14:editId="33F692E1">
            <wp:extent cx="4505417" cy="2484120"/>
            <wp:effectExtent l="0" t="0" r="0" b="5080"/>
            <wp:docPr id="1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0">
                      <a:extLst>
                        <a:ext uri="{28A0092B-C50C-407E-A947-70E740481C1C}">
                          <a14:useLocalDpi xmlns:a14="http://schemas.microsoft.com/office/drawing/2010/main" val="0"/>
                        </a:ext>
                      </a:extLst>
                    </a:blip>
                    <a:srcRect l="1357"/>
                    <a:stretch/>
                  </pic:blipFill>
                  <pic:spPr bwMode="auto">
                    <a:xfrm>
                      <a:off x="0" y="0"/>
                      <a:ext cx="4506320" cy="2484618"/>
                    </a:xfrm>
                    <a:prstGeom prst="rect">
                      <a:avLst/>
                    </a:prstGeom>
                    <a:noFill/>
                    <a:ln>
                      <a:noFill/>
                    </a:ln>
                    <a:extLst>
                      <a:ext uri="{53640926-AAD7-44d8-BBD7-CCE9431645EC}">
                        <a14:shadowObscured xmlns:a14="http://schemas.microsoft.com/office/drawing/2010/main"/>
                      </a:ext>
                    </a:extLst>
                  </pic:spPr>
                </pic:pic>
              </a:graphicData>
            </a:graphic>
          </wp:inline>
        </w:drawing>
      </w:r>
    </w:p>
    <w:p w14:paraId="3FE606D5" w14:textId="7EA90ED6" w:rsidR="003738D0" w:rsidRDefault="003F60B4" w:rsidP="003A581F">
      <w:pPr>
        <w:tabs>
          <w:tab w:val="left" w:pos="2640"/>
        </w:tabs>
        <w:rPr>
          <w:rFonts w:ascii="Helvetica Neue" w:hAnsi="Helvetica Neue"/>
        </w:rPr>
      </w:pPr>
      <w:r w:rsidRPr="003F60B4">
        <w:rPr>
          <w:rFonts w:ascii="Helvetica Neue" w:hAnsi="Helvetica Neue"/>
          <w:b/>
        </w:rPr>
        <w:t>Fig 5.</w:t>
      </w:r>
      <w:r>
        <w:rPr>
          <w:rFonts w:ascii="Helvetica Neue" w:hAnsi="Helvetica Neue"/>
        </w:rPr>
        <w:t xml:space="preserve"> Substitution model options in </w:t>
      </w:r>
      <w:proofErr w:type="spellStart"/>
      <w:r>
        <w:rPr>
          <w:rFonts w:ascii="Helvetica Neue" w:hAnsi="Helvetica Neue"/>
        </w:rPr>
        <w:t>PhyML</w:t>
      </w:r>
      <w:proofErr w:type="spellEnd"/>
      <w:r>
        <w:rPr>
          <w:rFonts w:ascii="Helvetica Neue" w:hAnsi="Helvetica Neue"/>
        </w:rPr>
        <w:t>.</w:t>
      </w:r>
    </w:p>
    <w:p w14:paraId="36AB19F9" w14:textId="77777777" w:rsidR="003F60B4" w:rsidRDefault="003F60B4" w:rsidP="003A581F">
      <w:pPr>
        <w:tabs>
          <w:tab w:val="left" w:pos="2640"/>
        </w:tabs>
        <w:rPr>
          <w:rFonts w:ascii="Helvetica Neue" w:hAnsi="Helvetica Neue"/>
        </w:rPr>
      </w:pPr>
    </w:p>
    <w:p w14:paraId="5D1028D1" w14:textId="2CDADBC5" w:rsidR="003F60B4" w:rsidRDefault="003F60B4" w:rsidP="003A581F">
      <w:pPr>
        <w:tabs>
          <w:tab w:val="left" w:pos="2640"/>
        </w:tabs>
        <w:rPr>
          <w:rFonts w:ascii="Helvetica Neue" w:hAnsi="Helvetica Neue"/>
        </w:rPr>
      </w:pPr>
      <w:r>
        <w:rPr>
          <w:rFonts w:ascii="Helvetica Neue" w:hAnsi="Helvetica Neue"/>
        </w:rPr>
        <w:t>Type M and hit enter a few times until you see the TN93 model, which was selected in MEGA. The resulting set up is in Fig 6.</w:t>
      </w:r>
    </w:p>
    <w:p w14:paraId="09EEE52E" w14:textId="77777777" w:rsidR="003F60B4" w:rsidRDefault="003F60B4" w:rsidP="003A581F">
      <w:pPr>
        <w:tabs>
          <w:tab w:val="left" w:pos="2640"/>
        </w:tabs>
        <w:rPr>
          <w:rFonts w:ascii="Helvetica Neue" w:hAnsi="Helvetica Neue"/>
        </w:rPr>
      </w:pPr>
    </w:p>
    <w:p w14:paraId="681E5BD2" w14:textId="692AE8BA" w:rsidR="003F60B4" w:rsidRDefault="00B10B2D" w:rsidP="003A581F">
      <w:pPr>
        <w:tabs>
          <w:tab w:val="left" w:pos="2640"/>
        </w:tabs>
        <w:rPr>
          <w:rFonts w:ascii="Helvetica Neue" w:hAnsi="Helvetica Neue"/>
        </w:rPr>
      </w:pPr>
      <w:r>
        <w:rPr>
          <w:rFonts w:ascii="Helvetica Neue" w:hAnsi="Helvetica Neue"/>
          <w:noProof/>
          <w:lang w:val="en-US"/>
        </w:rPr>
        <w:drawing>
          <wp:inline distT="0" distB="0" distL="0" distR="0" wp14:anchorId="1646C3DD" wp14:editId="69998D84">
            <wp:extent cx="5207726" cy="2882265"/>
            <wp:effectExtent l="0" t="0" r="0" b="0"/>
            <wp:docPr id="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1">
                      <a:extLst>
                        <a:ext uri="{28A0092B-C50C-407E-A947-70E740481C1C}">
                          <a14:useLocalDpi xmlns:a14="http://schemas.microsoft.com/office/drawing/2010/main" val="0"/>
                        </a:ext>
                      </a:extLst>
                    </a:blip>
                    <a:srcRect l="1176"/>
                    <a:stretch/>
                  </pic:blipFill>
                  <pic:spPr bwMode="auto">
                    <a:xfrm>
                      <a:off x="0" y="0"/>
                      <a:ext cx="5208498" cy="2882692"/>
                    </a:xfrm>
                    <a:prstGeom prst="rect">
                      <a:avLst/>
                    </a:prstGeom>
                    <a:noFill/>
                    <a:ln>
                      <a:noFill/>
                    </a:ln>
                    <a:extLst>
                      <a:ext uri="{53640926-AAD7-44d8-BBD7-CCE9431645EC}">
                        <a14:shadowObscured xmlns:a14="http://schemas.microsoft.com/office/drawing/2010/main"/>
                      </a:ext>
                    </a:extLst>
                  </pic:spPr>
                </pic:pic>
              </a:graphicData>
            </a:graphic>
          </wp:inline>
        </w:drawing>
      </w:r>
    </w:p>
    <w:p w14:paraId="42D6E3DC" w14:textId="48F03FC5" w:rsidR="00B10B2D" w:rsidRDefault="003F60B4" w:rsidP="003A581F">
      <w:pPr>
        <w:tabs>
          <w:tab w:val="left" w:pos="2640"/>
        </w:tabs>
        <w:rPr>
          <w:rFonts w:ascii="Helvetica Neue" w:hAnsi="Helvetica Neue"/>
        </w:rPr>
      </w:pPr>
      <w:r w:rsidRPr="003F60B4">
        <w:rPr>
          <w:rFonts w:ascii="Helvetica Neue" w:hAnsi="Helvetica Neue"/>
          <w:b/>
        </w:rPr>
        <w:t>Fig 6.</w:t>
      </w:r>
      <w:r>
        <w:rPr>
          <w:rFonts w:ascii="Helvetica Neue" w:hAnsi="Helvetica Neue"/>
        </w:rPr>
        <w:t xml:space="preserve"> Substitution model set up in </w:t>
      </w:r>
      <w:proofErr w:type="spellStart"/>
      <w:r>
        <w:rPr>
          <w:rFonts w:ascii="Helvetica Neue" w:hAnsi="Helvetica Neue"/>
        </w:rPr>
        <w:t>PhyML</w:t>
      </w:r>
      <w:proofErr w:type="spellEnd"/>
      <w:r>
        <w:rPr>
          <w:rFonts w:ascii="Helvetica Neue" w:hAnsi="Helvetica Neue"/>
        </w:rPr>
        <w:t>.</w:t>
      </w:r>
    </w:p>
    <w:p w14:paraId="43CB4208" w14:textId="77777777" w:rsidR="00B10B2D" w:rsidRDefault="00B10B2D" w:rsidP="003A581F">
      <w:pPr>
        <w:tabs>
          <w:tab w:val="left" w:pos="2640"/>
        </w:tabs>
        <w:rPr>
          <w:rFonts w:ascii="Helvetica Neue" w:hAnsi="Helvetica Neue"/>
        </w:rPr>
      </w:pPr>
    </w:p>
    <w:p w14:paraId="4C6A5165" w14:textId="556A0C7E" w:rsidR="00493650" w:rsidRDefault="00B10B2D" w:rsidP="003A581F">
      <w:pPr>
        <w:tabs>
          <w:tab w:val="left" w:pos="2640"/>
        </w:tabs>
        <w:rPr>
          <w:rFonts w:ascii="Helvetica Neue" w:hAnsi="Helvetica Neue"/>
        </w:rPr>
      </w:pPr>
      <w:r>
        <w:rPr>
          <w:rFonts w:ascii="Helvetica Neue" w:hAnsi="Helvetica Neue"/>
        </w:rPr>
        <w:t>The substitution model should match the optimal model from MEGA. In this case, we are using a TN93 substitution matrix, which allows for transition-to-</w:t>
      </w:r>
      <w:proofErr w:type="spellStart"/>
      <w:r>
        <w:rPr>
          <w:rFonts w:ascii="Helvetica Neue" w:hAnsi="Helvetica Neue"/>
        </w:rPr>
        <w:t>transversion</w:t>
      </w:r>
      <w:proofErr w:type="spellEnd"/>
      <w:r>
        <w:rPr>
          <w:rFonts w:ascii="Helvetica Neue" w:hAnsi="Helvetica Neue"/>
        </w:rPr>
        <w:t xml:space="preserve"> bias</w:t>
      </w:r>
      <w:r w:rsidR="008C5A27">
        <w:rPr>
          <w:rFonts w:ascii="Helvetica Neue" w:hAnsi="Helvetica Neue"/>
        </w:rPr>
        <w:t>,</w:t>
      </w:r>
      <w:r>
        <w:rPr>
          <w:rFonts w:ascii="Helvetica Neue" w:hAnsi="Helvetica Neue"/>
        </w:rPr>
        <w:t xml:space="preserve"> a gamma distribution with four categories</w:t>
      </w:r>
      <w:r w:rsidR="008C5A27">
        <w:rPr>
          <w:rFonts w:ascii="Helvetica Neue" w:hAnsi="Helvetica Neue"/>
        </w:rPr>
        <w:t>, and different frequencies for nucleotides</w:t>
      </w:r>
      <w:r>
        <w:rPr>
          <w:rFonts w:ascii="Helvetica Neue" w:hAnsi="Helvetica Neue"/>
        </w:rPr>
        <w:t xml:space="preserve">. We </w:t>
      </w:r>
      <w:r w:rsidR="008C5A27">
        <w:rPr>
          <w:rFonts w:ascii="Helvetica Neue" w:hAnsi="Helvetica Neue"/>
        </w:rPr>
        <w:t>are assuming no invariable sites</w:t>
      </w:r>
      <w:r>
        <w:rPr>
          <w:rFonts w:ascii="Helvetica Neue" w:hAnsi="Helvetica Neue"/>
        </w:rPr>
        <w:t>.</w:t>
      </w:r>
      <w:r w:rsidR="00FE0E99">
        <w:rPr>
          <w:rFonts w:ascii="Helvetica Neue" w:hAnsi="Helvetica Neue"/>
        </w:rPr>
        <w:t xml:space="preserve"> </w:t>
      </w:r>
    </w:p>
    <w:p w14:paraId="0AA6794D" w14:textId="77777777" w:rsidR="00493650" w:rsidRDefault="00493650" w:rsidP="003A581F">
      <w:pPr>
        <w:tabs>
          <w:tab w:val="left" w:pos="2640"/>
        </w:tabs>
        <w:rPr>
          <w:rFonts w:ascii="Helvetica Neue" w:hAnsi="Helvetica Neue"/>
        </w:rPr>
      </w:pPr>
    </w:p>
    <w:p w14:paraId="55BB2CC0" w14:textId="4A10B1F1" w:rsidR="00B10B2D" w:rsidRDefault="00FE0E99" w:rsidP="003A581F">
      <w:pPr>
        <w:tabs>
          <w:tab w:val="left" w:pos="2640"/>
        </w:tabs>
        <w:rPr>
          <w:rFonts w:ascii="Helvetica Neue" w:hAnsi="Helvetica Neue"/>
        </w:rPr>
      </w:pPr>
      <w:r>
        <w:rPr>
          <w:rFonts w:ascii="Helvetica Neue" w:hAnsi="Helvetica Neue"/>
        </w:rPr>
        <w:t>To go to the next submenu, type + and hit enter.</w:t>
      </w:r>
      <w:r w:rsidR="00493650">
        <w:rPr>
          <w:rFonts w:ascii="Helvetica Neue" w:hAnsi="Helvetica Neue"/>
        </w:rPr>
        <w:t xml:space="preserve"> We </w:t>
      </w:r>
      <w:ins w:id="0" w:author="Jane Hawkey" w:date="2016-11-19T13:44:00Z">
        <w:r w:rsidR="00EC4EF6">
          <w:rPr>
            <w:rFonts w:ascii="Helvetica Neue" w:hAnsi="Helvetica Neue"/>
          </w:rPr>
          <w:t>c</w:t>
        </w:r>
      </w:ins>
      <w:r w:rsidR="00493650">
        <w:rPr>
          <w:rFonts w:ascii="Helvetica Neue" w:hAnsi="Helvetica Neue"/>
        </w:rPr>
        <w:t>an set up other options about optimising the tree topology. These are fine for this analysis</w:t>
      </w:r>
      <w:r w:rsidR="00F02C61">
        <w:rPr>
          <w:rFonts w:ascii="Helvetica Neue" w:hAnsi="Helvetica Neue"/>
        </w:rPr>
        <w:t>, but to get more accurate results, change the Tree topology search operations from NNI to SPR (this might not make a difference in this analysis because the data are informative, and are not many sequences).</w:t>
      </w:r>
      <w:r w:rsidR="00006E96">
        <w:rPr>
          <w:rFonts w:ascii="Helvetica Neue" w:hAnsi="Helvetica Neue"/>
        </w:rPr>
        <w:t xml:space="preserve"> Type + and hit enter. </w:t>
      </w:r>
    </w:p>
    <w:p w14:paraId="3D04EF32" w14:textId="77777777" w:rsidR="00006E96" w:rsidRDefault="00006E96" w:rsidP="003A581F">
      <w:pPr>
        <w:tabs>
          <w:tab w:val="left" w:pos="2640"/>
        </w:tabs>
        <w:rPr>
          <w:rFonts w:ascii="Helvetica Neue" w:hAnsi="Helvetica Neue"/>
        </w:rPr>
      </w:pPr>
    </w:p>
    <w:p w14:paraId="53EDA161" w14:textId="7C7DD5DC" w:rsidR="00006E96" w:rsidRDefault="00006E96" w:rsidP="003A581F">
      <w:pPr>
        <w:tabs>
          <w:tab w:val="left" w:pos="2640"/>
        </w:tabs>
        <w:rPr>
          <w:rFonts w:ascii="Helvetica Neue" w:hAnsi="Helvetica Neue"/>
        </w:rPr>
      </w:pPr>
      <w:r>
        <w:rPr>
          <w:rFonts w:ascii="Helvetica Neue" w:hAnsi="Helvetica Neue"/>
        </w:rPr>
        <w:t>The next submenu is for options of assessing branch support (Fig 7).</w:t>
      </w:r>
    </w:p>
    <w:p w14:paraId="5E54F668" w14:textId="77777777" w:rsidR="00006E96" w:rsidRDefault="00006E96" w:rsidP="003A581F">
      <w:pPr>
        <w:tabs>
          <w:tab w:val="left" w:pos="2640"/>
        </w:tabs>
        <w:rPr>
          <w:rFonts w:ascii="Helvetica Neue" w:hAnsi="Helvetica Neue"/>
        </w:rPr>
      </w:pPr>
    </w:p>
    <w:p w14:paraId="02825036" w14:textId="0953F4A5" w:rsidR="00006E96" w:rsidRDefault="007506BB" w:rsidP="003A581F">
      <w:pPr>
        <w:tabs>
          <w:tab w:val="left" w:pos="2640"/>
        </w:tabs>
        <w:rPr>
          <w:rFonts w:ascii="Helvetica Neue" w:hAnsi="Helvetica Neue"/>
        </w:rPr>
      </w:pPr>
      <w:r>
        <w:rPr>
          <w:rFonts w:ascii="Helvetica Neue" w:hAnsi="Helvetica Neue"/>
          <w:noProof/>
          <w:lang w:val="en-US"/>
        </w:rPr>
        <w:drawing>
          <wp:inline distT="0" distB="0" distL="0" distR="0" wp14:anchorId="58CB3BE2" wp14:editId="2FD44F92">
            <wp:extent cx="5199689" cy="2651760"/>
            <wp:effectExtent l="0" t="0" r="7620" b="0"/>
            <wp:docPr id="1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2">
                      <a:extLst>
                        <a:ext uri="{28A0092B-C50C-407E-A947-70E740481C1C}">
                          <a14:useLocalDpi xmlns:a14="http://schemas.microsoft.com/office/drawing/2010/main" val="0"/>
                        </a:ext>
                      </a:extLst>
                    </a:blip>
                    <a:srcRect l="1324"/>
                    <a:stretch/>
                  </pic:blipFill>
                  <pic:spPr bwMode="auto">
                    <a:xfrm>
                      <a:off x="0" y="0"/>
                      <a:ext cx="5200744" cy="2652298"/>
                    </a:xfrm>
                    <a:prstGeom prst="rect">
                      <a:avLst/>
                    </a:prstGeom>
                    <a:noFill/>
                    <a:ln>
                      <a:noFill/>
                    </a:ln>
                    <a:extLst>
                      <a:ext uri="{53640926-AAD7-44d8-BBD7-CCE9431645EC}">
                        <a14:shadowObscured xmlns:a14="http://schemas.microsoft.com/office/drawing/2010/main"/>
                      </a:ext>
                    </a:extLst>
                  </pic:spPr>
                </pic:pic>
              </a:graphicData>
            </a:graphic>
          </wp:inline>
        </w:drawing>
      </w:r>
    </w:p>
    <w:p w14:paraId="32822F84" w14:textId="14689004" w:rsidR="00FE0E99" w:rsidRDefault="007506BB" w:rsidP="003A581F">
      <w:pPr>
        <w:tabs>
          <w:tab w:val="left" w:pos="2640"/>
        </w:tabs>
        <w:rPr>
          <w:rFonts w:ascii="Helvetica Neue" w:hAnsi="Helvetica Neue"/>
        </w:rPr>
      </w:pPr>
      <w:r w:rsidRPr="007506BB">
        <w:rPr>
          <w:rFonts w:ascii="Helvetica Neue" w:hAnsi="Helvetica Neue"/>
          <w:b/>
        </w:rPr>
        <w:t>Fig 7.</w:t>
      </w:r>
      <w:r>
        <w:rPr>
          <w:rFonts w:ascii="Helvetica Neue" w:hAnsi="Helvetica Neue"/>
        </w:rPr>
        <w:t xml:space="preserve"> Options for branch support in </w:t>
      </w:r>
      <w:proofErr w:type="spellStart"/>
      <w:r>
        <w:rPr>
          <w:rFonts w:ascii="Helvetica Neue" w:hAnsi="Helvetica Neue"/>
        </w:rPr>
        <w:t>PhyML</w:t>
      </w:r>
      <w:proofErr w:type="spellEnd"/>
      <w:r>
        <w:rPr>
          <w:rFonts w:ascii="Helvetica Neue" w:hAnsi="Helvetica Neue"/>
        </w:rPr>
        <w:t>.</w:t>
      </w:r>
    </w:p>
    <w:p w14:paraId="22C48DB5" w14:textId="77777777" w:rsidR="00FE0E99" w:rsidRDefault="00FE0E99" w:rsidP="003A581F">
      <w:pPr>
        <w:tabs>
          <w:tab w:val="left" w:pos="2640"/>
        </w:tabs>
        <w:rPr>
          <w:rFonts w:ascii="Helvetica Neue" w:hAnsi="Helvetica Neue"/>
        </w:rPr>
      </w:pPr>
    </w:p>
    <w:p w14:paraId="3CDCD70E" w14:textId="77777777" w:rsidR="00EF39C1" w:rsidRDefault="00EF39C1" w:rsidP="003A581F">
      <w:pPr>
        <w:tabs>
          <w:tab w:val="left" w:pos="2640"/>
        </w:tabs>
        <w:rPr>
          <w:rFonts w:ascii="Helvetica Neue" w:hAnsi="Helvetica Neue"/>
        </w:rPr>
      </w:pPr>
      <w:proofErr w:type="spellStart"/>
      <w:r>
        <w:rPr>
          <w:rFonts w:ascii="Helvetica Neue" w:hAnsi="Helvetica Neue"/>
        </w:rPr>
        <w:t>PhyML</w:t>
      </w:r>
      <w:proofErr w:type="spellEnd"/>
      <w:r>
        <w:rPr>
          <w:rFonts w:ascii="Helvetica Neue" w:hAnsi="Helvetica Neue"/>
        </w:rPr>
        <w:t xml:space="preserve"> can perform a local topology test to assess branch support, which is very fast and performs similarly to the non-parametric bootstrap. For comparison, however, we will use the non-parametric bootstrap here. </w:t>
      </w:r>
    </w:p>
    <w:p w14:paraId="6311E122" w14:textId="77777777" w:rsidR="00EF39C1" w:rsidRDefault="00EF39C1" w:rsidP="003A581F">
      <w:pPr>
        <w:tabs>
          <w:tab w:val="left" w:pos="2640"/>
        </w:tabs>
        <w:rPr>
          <w:rFonts w:ascii="Helvetica Neue" w:hAnsi="Helvetica Neue"/>
        </w:rPr>
      </w:pPr>
    </w:p>
    <w:p w14:paraId="67B10219" w14:textId="19E95A1E" w:rsidR="00B10B2D" w:rsidRDefault="00EF39C1" w:rsidP="003A581F">
      <w:pPr>
        <w:tabs>
          <w:tab w:val="left" w:pos="2640"/>
        </w:tabs>
        <w:rPr>
          <w:rFonts w:ascii="Helvetica Neue" w:hAnsi="Helvetica Neue"/>
        </w:rPr>
      </w:pPr>
      <w:r>
        <w:rPr>
          <w:rFonts w:ascii="Helvetica Neue" w:hAnsi="Helvetica Neue"/>
        </w:rPr>
        <w:t>Type A and hit enter to disable the Approximate likelihood ratio test (you might need to do this twice), and then type B and hit enter. The program will ask you how many bootstrap replicates it should perform. Type 100 and hit enter.</w:t>
      </w:r>
      <w:r w:rsidR="00B10B2D">
        <w:rPr>
          <w:rFonts w:ascii="Helvetica Neue" w:hAnsi="Helvetica Neue"/>
        </w:rPr>
        <w:t xml:space="preserve"> </w:t>
      </w:r>
      <w:r>
        <w:rPr>
          <w:rFonts w:ascii="Helvetica Neue" w:hAnsi="Helvetica Neue"/>
        </w:rPr>
        <w:t xml:space="preserve">It will then ask you to whether it should print bootstrap trees and statistics, which we do not require here. Select N and click enter. Out analysis in </w:t>
      </w:r>
      <w:proofErr w:type="spellStart"/>
      <w:r>
        <w:rPr>
          <w:rFonts w:ascii="Helvetica Neue" w:hAnsi="Helvetica Neue"/>
        </w:rPr>
        <w:t>PhyML</w:t>
      </w:r>
      <w:proofErr w:type="spellEnd"/>
      <w:r>
        <w:rPr>
          <w:rFonts w:ascii="Helvetica Neue" w:hAnsi="Helvetica Neue"/>
        </w:rPr>
        <w:t xml:space="preserve"> is now ready to run. Type Y and hit enter. The analysis will start. You should see the screen in Fig 8.</w:t>
      </w:r>
    </w:p>
    <w:p w14:paraId="2832E31A" w14:textId="77777777" w:rsidR="00EF39C1" w:rsidRDefault="00EF39C1" w:rsidP="003A581F">
      <w:pPr>
        <w:tabs>
          <w:tab w:val="left" w:pos="2640"/>
        </w:tabs>
        <w:rPr>
          <w:rFonts w:ascii="Helvetica Neue" w:hAnsi="Helvetica Neue"/>
        </w:rPr>
      </w:pPr>
    </w:p>
    <w:p w14:paraId="6BD892FE" w14:textId="0CA542E0" w:rsidR="00143EA4" w:rsidRDefault="00143EA4" w:rsidP="003A581F">
      <w:pPr>
        <w:tabs>
          <w:tab w:val="left" w:pos="2640"/>
        </w:tabs>
        <w:rPr>
          <w:rFonts w:ascii="Helvetica Neue" w:hAnsi="Helvetica Neue"/>
        </w:rPr>
      </w:pPr>
      <w:r>
        <w:rPr>
          <w:rFonts w:ascii="Helvetica Neue" w:hAnsi="Helvetica Neue"/>
          <w:noProof/>
          <w:lang w:val="en-US"/>
        </w:rPr>
        <w:drawing>
          <wp:inline distT="0" distB="0" distL="0" distR="0" wp14:anchorId="1D1B236B" wp14:editId="2F96E520">
            <wp:extent cx="5207907" cy="4072255"/>
            <wp:effectExtent l="0" t="0" r="0" b="0"/>
            <wp:docPr id="1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3">
                      <a:extLst>
                        <a:ext uri="{28A0092B-C50C-407E-A947-70E740481C1C}">
                          <a14:useLocalDpi xmlns:a14="http://schemas.microsoft.com/office/drawing/2010/main" val="0"/>
                        </a:ext>
                      </a:extLst>
                    </a:blip>
                    <a:srcRect l="1176"/>
                    <a:stretch/>
                  </pic:blipFill>
                  <pic:spPr bwMode="auto">
                    <a:xfrm>
                      <a:off x="0" y="0"/>
                      <a:ext cx="5208500" cy="4072719"/>
                    </a:xfrm>
                    <a:prstGeom prst="rect">
                      <a:avLst/>
                    </a:prstGeom>
                    <a:noFill/>
                    <a:ln>
                      <a:noFill/>
                    </a:ln>
                    <a:extLst>
                      <a:ext uri="{53640926-AAD7-44d8-BBD7-CCE9431645EC}">
                        <a14:shadowObscured xmlns:a14="http://schemas.microsoft.com/office/drawing/2010/main"/>
                      </a:ext>
                    </a:extLst>
                  </pic:spPr>
                </pic:pic>
              </a:graphicData>
            </a:graphic>
          </wp:inline>
        </w:drawing>
      </w:r>
    </w:p>
    <w:p w14:paraId="4AE0C8C0" w14:textId="02DBE13E" w:rsidR="00143EA4" w:rsidRDefault="00143EA4" w:rsidP="003A581F">
      <w:pPr>
        <w:tabs>
          <w:tab w:val="left" w:pos="2640"/>
        </w:tabs>
        <w:rPr>
          <w:rFonts w:ascii="Helvetica Neue" w:hAnsi="Helvetica Neue"/>
        </w:rPr>
      </w:pPr>
      <w:r w:rsidRPr="00CA6E05">
        <w:rPr>
          <w:rFonts w:ascii="Helvetica Neue" w:hAnsi="Helvetica Neue"/>
          <w:b/>
        </w:rPr>
        <w:t>Fig 8.</w:t>
      </w:r>
      <w:r>
        <w:rPr>
          <w:rFonts w:ascii="Helvetica Neue" w:hAnsi="Helvetica Neue"/>
        </w:rPr>
        <w:t xml:space="preserve"> </w:t>
      </w:r>
      <w:r w:rsidR="00CA6E05">
        <w:rPr>
          <w:rFonts w:ascii="Helvetica Neue" w:hAnsi="Helvetica Neue"/>
        </w:rPr>
        <w:t xml:space="preserve">Progress of maximum likelihood analysis in </w:t>
      </w:r>
      <w:proofErr w:type="spellStart"/>
      <w:r w:rsidR="00CA6E05">
        <w:rPr>
          <w:rFonts w:ascii="Helvetica Neue" w:hAnsi="Helvetica Neue"/>
        </w:rPr>
        <w:t>PhyML</w:t>
      </w:r>
      <w:proofErr w:type="spellEnd"/>
      <w:r w:rsidR="00CA6E05">
        <w:rPr>
          <w:rFonts w:ascii="Helvetica Neue" w:hAnsi="Helvetica Neue"/>
        </w:rPr>
        <w:t>.</w:t>
      </w:r>
    </w:p>
    <w:p w14:paraId="485CC856" w14:textId="77777777" w:rsidR="00CA6E05" w:rsidRDefault="00CA6E05" w:rsidP="003A581F">
      <w:pPr>
        <w:tabs>
          <w:tab w:val="left" w:pos="2640"/>
        </w:tabs>
        <w:rPr>
          <w:rFonts w:ascii="Helvetica Neue" w:hAnsi="Helvetica Neue"/>
        </w:rPr>
      </w:pPr>
    </w:p>
    <w:p w14:paraId="2A7E69A8" w14:textId="57A2AFBE" w:rsidR="00CA6E05" w:rsidRDefault="008C5A27" w:rsidP="003A581F">
      <w:pPr>
        <w:tabs>
          <w:tab w:val="left" w:pos="2640"/>
        </w:tabs>
        <w:rPr>
          <w:rFonts w:ascii="Helvetica Neue" w:hAnsi="Helvetica Neue"/>
        </w:rPr>
      </w:pPr>
      <w:r>
        <w:rPr>
          <w:rFonts w:ascii="Helvetica Neue" w:hAnsi="Helvetica Neue"/>
        </w:rPr>
        <w:t xml:space="preserve">The output from </w:t>
      </w:r>
      <w:proofErr w:type="spellStart"/>
      <w:r>
        <w:rPr>
          <w:rFonts w:ascii="Helvetica Neue" w:hAnsi="Helvetica Neue"/>
        </w:rPr>
        <w:t>PhyML</w:t>
      </w:r>
      <w:proofErr w:type="spellEnd"/>
      <w:r>
        <w:rPr>
          <w:rFonts w:ascii="Helvetica Neue" w:hAnsi="Helvetica Neue"/>
        </w:rPr>
        <w:t xml:space="preserve"> is a tree file (</w:t>
      </w:r>
      <w:r w:rsidRPr="00616260">
        <w:rPr>
          <w:rFonts w:ascii="Courier" w:hAnsi="Courier"/>
        </w:rPr>
        <w:t>EBO</w:t>
      </w:r>
      <w:r>
        <w:rPr>
          <w:rFonts w:ascii="Courier" w:hAnsi="Courier"/>
        </w:rPr>
        <w:t>V_N2_aligned_early_samples.phy_phyml_tree.txt</w:t>
      </w:r>
      <w:r>
        <w:rPr>
          <w:rFonts w:ascii="Helvetica Neue" w:hAnsi="Helvetica Neue"/>
        </w:rPr>
        <w:t>) and a file with the maximum likelihood parameter estimates (</w:t>
      </w:r>
      <w:r w:rsidRPr="00616260">
        <w:rPr>
          <w:rFonts w:ascii="Courier" w:hAnsi="Courier"/>
        </w:rPr>
        <w:t>EBO</w:t>
      </w:r>
      <w:r>
        <w:rPr>
          <w:rFonts w:ascii="Courier" w:hAnsi="Courier"/>
        </w:rPr>
        <w:t>V_N2_aligned_early_samples.phy_phyml_stats.txt</w:t>
      </w:r>
      <w:r>
        <w:rPr>
          <w:rFonts w:ascii="Helvetica Neue" w:hAnsi="Helvetica Neue"/>
        </w:rPr>
        <w:t xml:space="preserve">). Open both in a text editor. </w:t>
      </w:r>
    </w:p>
    <w:p w14:paraId="2D274C31" w14:textId="77777777" w:rsidR="008C5A27" w:rsidRDefault="008C5A27" w:rsidP="003A581F">
      <w:pPr>
        <w:tabs>
          <w:tab w:val="left" w:pos="2640"/>
        </w:tabs>
        <w:rPr>
          <w:rFonts w:ascii="Helvetica Neue" w:hAnsi="Helvetica Neue"/>
        </w:rPr>
      </w:pPr>
    </w:p>
    <w:p w14:paraId="173CFD5B" w14:textId="5A9B18E9" w:rsidR="008C5A27" w:rsidRDefault="008C5A27" w:rsidP="003A581F">
      <w:pPr>
        <w:tabs>
          <w:tab w:val="left" w:pos="2640"/>
        </w:tabs>
        <w:rPr>
          <w:rFonts w:ascii="Helvetica Neue" w:hAnsi="Helvetica Neue"/>
        </w:rPr>
      </w:pPr>
      <w:r w:rsidRPr="008C5A27">
        <w:rPr>
          <w:rFonts w:ascii="Helvetica Neue" w:hAnsi="Helvetica Neue"/>
          <w:b/>
        </w:rPr>
        <w:t>Question 3.1:</w:t>
      </w:r>
      <w:r w:rsidR="00921992">
        <w:rPr>
          <w:rFonts w:ascii="Helvetica Neue" w:hAnsi="Helvetica Neue"/>
        </w:rPr>
        <w:t xml:space="preserve"> Is there a strong transition-to-</w:t>
      </w:r>
      <w:proofErr w:type="spellStart"/>
      <w:r w:rsidR="00921992">
        <w:rPr>
          <w:rFonts w:ascii="Helvetica Neue" w:hAnsi="Helvetica Neue"/>
        </w:rPr>
        <w:t>transversion</w:t>
      </w:r>
      <w:proofErr w:type="spellEnd"/>
      <w:r w:rsidR="00921992">
        <w:rPr>
          <w:rFonts w:ascii="Helvetica Neue" w:hAnsi="Helvetica Neue"/>
        </w:rPr>
        <w:t xml:space="preserve"> bias in these data? Does it appear to differ between purines and </w:t>
      </w:r>
      <w:proofErr w:type="spellStart"/>
      <w:r w:rsidR="00921992">
        <w:rPr>
          <w:rFonts w:ascii="Helvetica Neue" w:hAnsi="Helvetica Neue"/>
        </w:rPr>
        <w:t>pirimidines</w:t>
      </w:r>
      <w:proofErr w:type="spellEnd"/>
      <w:r w:rsidR="00921992">
        <w:rPr>
          <w:rFonts w:ascii="Helvetica Neue" w:hAnsi="Helvetica Neue"/>
        </w:rPr>
        <w:t xml:space="preserve">? </w:t>
      </w:r>
    </w:p>
    <w:p w14:paraId="5DF07B52" w14:textId="77777777" w:rsidR="00921992" w:rsidRDefault="00921992" w:rsidP="003A581F">
      <w:pPr>
        <w:tabs>
          <w:tab w:val="left" w:pos="2640"/>
        </w:tabs>
        <w:rPr>
          <w:rFonts w:ascii="Helvetica Neue" w:hAnsi="Helvetica Neue"/>
        </w:rPr>
      </w:pPr>
    </w:p>
    <w:p w14:paraId="0445AC21" w14:textId="77777777" w:rsidR="00921992" w:rsidRDefault="00921992" w:rsidP="003A581F">
      <w:pPr>
        <w:tabs>
          <w:tab w:val="left" w:pos="2640"/>
        </w:tabs>
        <w:rPr>
          <w:rFonts w:ascii="Helvetica Neue" w:hAnsi="Helvetica Neue"/>
        </w:rPr>
      </w:pPr>
    </w:p>
    <w:p w14:paraId="42E11C16" w14:textId="1C5BAE98" w:rsidR="00921992" w:rsidRDefault="00921992" w:rsidP="003A581F">
      <w:pPr>
        <w:tabs>
          <w:tab w:val="left" w:pos="2640"/>
        </w:tabs>
        <w:rPr>
          <w:rFonts w:ascii="Helvetica Neue" w:hAnsi="Helvetica Neue"/>
        </w:rPr>
      </w:pPr>
      <w:r w:rsidRPr="00921992">
        <w:rPr>
          <w:rFonts w:ascii="Helvetica Neue" w:hAnsi="Helvetica Neue"/>
          <w:b/>
        </w:rPr>
        <w:t>Question 3.2:</w:t>
      </w:r>
      <w:r>
        <w:rPr>
          <w:rFonts w:ascii="Helvetica Neue" w:hAnsi="Helvetica Neue"/>
          <w:b/>
        </w:rPr>
        <w:t xml:space="preserve"> </w:t>
      </w:r>
      <w:r w:rsidRPr="00921992">
        <w:rPr>
          <w:rFonts w:ascii="Helvetica Neue" w:hAnsi="Helvetica Neue"/>
        </w:rPr>
        <w:t>Do you think that it is reasonable to assume that all sites evolve at the same rate in these data?</w:t>
      </w:r>
    </w:p>
    <w:p w14:paraId="4AAB51DE" w14:textId="75491A90" w:rsidR="00224633" w:rsidRDefault="00224633" w:rsidP="003A581F">
      <w:pPr>
        <w:tabs>
          <w:tab w:val="left" w:pos="2640"/>
        </w:tabs>
        <w:rPr>
          <w:rFonts w:ascii="Helvetica Neue" w:hAnsi="Helvetica Neue"/>
        </w:rPr>
      </w:pPr>
      <w:r w:rsidRPr="00224633">
        <w:rPr>
          <w:rFonts w:ascii="Helvetica Neue" w:hAnsi="Helvetica Neue"/>
          <w:b/>
        </w:rPr>
        <w:t>Question 3.3:</w:t>
      </w:r>
      <w:r>
        <w:rPr>
          <w:rFonts w:ascii="Helvetica Neue" w:hAnsi="Helvetica Neue"/>
        </w:rPr>
        <w:t xml:space="preserve"> Why do we expect the bootstrap analysis to take longer than an ordinary analysis without branch support?</w:t>
      </w:r>
    </w:p>
    <w:p w14:paraId="63D17381" w14:textId="77777777" w:rsidR="00224633" w:rsidRDefault="00224633" w:rsidP="003A581F">
      <w:pPr>
        <w:tabs>
          <w:tab w:val="left" w:pos="2640"/>
        </w:tabs>
        <w:rPr>
          <w:rFonts w:ascii="Helvetica Neue" w:hAnsi="Helvetica Neue"/>
        </w:rPr>
      </w:pPr>
    </w:p>
    <w:p w14:paraId="108D0C70" w14:textId="77777777" w:rsidR="00224633" w:rsidRDefault="00224633" w:rsidP="003A581F">
      <w:pPr>
        <w:tabs>
          <w:tab w:val="left" w:pos="2640"/>
        </w:tabs>
        <w:rPr>
          <w:rFonts w:ascii="Helvetica Neue" w:hAnsi="Helvetica Neue"/>
        </w:rPr>
      </w:pPr>
    </w:p>
    <w:p w14:paraId="7FE91639" w14:textId="055EC390" w:rsidR="00921992" w:rsidRDefault="00921992" w:rsidP="003A581F">
      <w:pPr>
        <w:tabs>
          <w:tab w:val="left" w:pos="2640"/>
        </w:tabs>
        <w:rPr>
          <w:rFonts w:ascii="Helvetica Neue" w:hAnsi="Helvetica Neue"/>
        </w:rPr>
      </w:pPr>
      <w:r>
        <w:rPr>
          <w:rFonts w:ascii="Helvetica Neue" w:hAnsi="Helvetica Neue"/>
        </w:rPr>
        <w:t xml:space="preserve">To visualise the tree we will use </w:t>
      </w:r>
      <w:proofErr w:type="spellStart"/>
      <w:r>
        <w:rPr>
          <w:rFonts w:ascii="Helvetica Neue" w:hAnsi="Helvetica Neue"/>
        </w:rPr>
        <w:t>FigTree</w:t>
      </w:r>
      <w:proofErr w:type="spellEnd"/>
      <w:r>
        <w:rPr>
          <w:rFonts w:ascii="Helvetica Neue" w:hAnsi="Helvetica Neue"/>
        </w:rPr>
        <w:t xml:space="preserve">. </w:t>
      </w:r>
      <w:r w:rsidR="00F65695">
        <w:rPr>
          <w:rFonts w:ascii="Helvetica Neue" w:hAnsi="Helvetica Neue"/>
        </w:rPr>
        <w:t xml:space="preserve">Click on the program icon </w:t>
      </w:r>
      <w:r w:rsidR="00F65695">
        <w:rPr>
          <w:rFonts w:ascii="Helvetica Neue" w:hAnsi="Helvetica Neue"/>
          <w:noProof/>
          <w:lang w:val="en-US"/>
        </w:rPr>
        <w:drawing>
          <wp:inline distT="0" distB="0" distL="0" distR="0" wp14:anchorId="00F336C4" wp14:editId="699AEBE6">
            <wp:extent cx="342900" cy="342900"/>
            <wp:effectExtent l="0" t="0" r="12700" b="12700"/>
            <wp:docPr id="1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43013" cy="343013"/>
                    </a:xfrm>
                    <a:prstGeom prst="rect">
                      <a:avLst/>
                    </a:prstGeom>
                    <a:noFill/>
                    <a:ln>
                      <a:noFill/>
                    </a:ln>
                  </pic:spPr>
                </pic:pic>
              </a:graphicData>
            </a:graphic>
          </wp:inline>
        </w:drawing>
      </w:r>
      <w:r w:rsidR="00F65695">
        <w:rPr>
          <w:rFonts w:ascii="Helvetica Neue" w:hAnsi="Helvetica Neue"/>
        </w:rPr>
        <w:t xml:space="preserve">. The to the </w:t>
      </w:r>
      <w:r w:rsidR="00F65695" w:rsidRPr="00F65695">
        <w:rPr>
          <w:rFonts w:ascii="Helvetica Neue" w:hAnsi="Helvetica Neue"/>
          <w:i/>
        </w:rPr>
        <w:t xml:space="preserve">File </w:t>
      </w:r>
      <w:r w:rsidR="00F65695">
        <w:rPr>
          <w:rFonts w:ascii="Helvetica Neue" w:hAnsi="Helvetica Neue"/>
        </w:rPr>
        <w:t xml:space="preserve">menu and select </w:t>
      </w:r>
      <w:r w:rsidR="00F65695" w:rsidRPr="00F65695">
        <w:rPr>
          <w:rFonts w:ascii="Helvetica Neue" w:hAnsi="Helvetica Neue"/>
          <w:i/>
        </w:rPr>
        <w:t>Open</w:t>
      </w:r>
      <w:r w:rsidR="00F65695">
        <w:rPr>
          <w:rFonts w:ascii="Helvetica Neue" w:hAnsi="Helvetica Neue"/>
        </w:rPr>
        <w:t xml:space="preserve">. Find the tree file from </w:t>
      </w:r>
      <w:proofErr w:type="spellStart"/>
      <w:r w:rsidR="00F65695">
        <w:rPr>
          <w:rFonts w:ascii="Helvetica Neue" w:hAnsi="Helvetica Neue"/>
        </w:rPr>
        <w:t>PhyML</w:t>
      </w:r>
      <w:proofErr w:type="spellEnd"/>
      <w:r w:rsidR="00F65695">
        <w:rPr>
          <w:rFonts w:ascii="Helvetica Neue" w:hAnsi="Helvetica Neue"/>
        </w:rPr>
        <w:t xml:space="preserve"> (</w:t>
      </w:r>
      <w:r w:rsidR="00F65695" w:rsidRPr="00616260">
        <w:rPr>
          <w:rFonts w:ascii="Courier" w:hAnsi="Courier"/>
        </w:rPr>
        <w:t>EBO</w:t>
      </w:r>
      <w:r w:rsidR="00F65695">
        <w:rPr>
          <w:rFonts w:ascii="Courier" w:hAnsi="Courier"/>
        </w:rPr>
        <w:t>V_N2_aligned_early_samples.phy_phyml_stats.txt</w:t>
      </w:r>
      <w:r w:rsidR="00F65695">
        <w:rPr>
          <w:rFonts w:ascii="Helvetica Neue" w:hAnsi="Helvetica Neue"/>
        </w:rPr>
        <w:t xml:space="preserve">). </w:t>
      </w:r>
      <w:r w:rsidR="00224633">
        <w:rPr>
          <w:rFonts w:ascii="Helvetica Neue" w:hAnsi="Helvetica Neue"/>
        </w:rPr>
        <w:t>The program will ask us about some branch labels in the tree, which we know to be the bootstrap values.</w:t>
      </w:r>
      <w:r w:rsidR="00150CE0">
        <w:rPr>
          <w:rFonts w:ascii="Helvetica Neue" w:hAnsi="Helvetica Neue"/>
        </w:rPr>
        <w:t xml:space="preserve"> Type ‘bootstrap’ in lieu of ‘label’, and click OK.</w:t>
      </w:r>
      <w:r w:rsidR="00601AEF">
        <w:rPr>
          <w:rFonts w:ascii="Helvetica Neue" w:hAnsi="Helvetica Neue"/>
        </w:rPr>
        <w:t xml:space="preserve"> A window with the tree will appear (Fig 9). </w:t>
      </w:r>
    </w:p>
    <w:p w14:paraId="3A0C3447" w14:textId="77777777" w:rsidR="00F65695" w:rsidRDefault="00F65695" w:rsidP="003A581F">
      <w:pPr>
        <w:tabs>
          <w:tab w:val="left" w:pos="2640"/>
        </w:tabs>
        <w:rPr>
          <w:rFonts w:ascii="Helvetica Neue" w:hAnsi="Helvetica Neue"/>
        </w:rPr>
      </w:pPr>
    </w:p>
    <w:p w14:paraId="013E5546" w14:textId="6B5C3FD9" w:rsidR="00F65695" w:rsidRDefault="000A331E" w:rsidP="003A581F">
      <w:pPr>
        <w:tabs>
          <w:tab w:val="left" w:pos="2640"/>
        </w:tabs>
        <w:rPr>
          <w:rFonts w:ascii="Helvetica Neue" w:hAnsi="Helvetica Neue"/>
        </w:rPr>
      </w:pPr>
      <w:r>
        <w:rPr>
          <w:rFonts w:ascii="Helvetica Neue" w:hAnsi="Helvetica Neue"/>
          <w:noProof/>
          <w:lang w:val="en-US"/>
        </w:rPr>
        <w:drawing>
          <wp:inline distT="0" distB="0" distL="0" distR="0" wp14:anchorId="33B4C756" wp14:editId="724F84AB">
            <wp:extent cx="3949280" cy="2878455"/>
            <wp:effectExtent l="0" t="0" r="0" b="0"/>
            <wp:docPr id="2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5">
                      <a:extLst>
                        <a:ext uri="{28A0092B-C50C-407E-A947-70E740481C1C}">
                          <a14:useLocalDpi xmlns:a14="http://schemas.microsoft.com/office/drawing/2010/main" val="0"/>
                        </a:ext>
                      </a:extLst>
                    </a:blip>
                    <a:srcRect l="1164"/>
                    <a:stretch/>
                  </pic:blipFill>
                  <pic:spPr bwMode="auto">
                    <a:xfrm>
                      <a:off x="0" y="0"/>
                      <a:ext cx="3950194" cy="2879121"/>
                    </a:xfrm>
                    <a:prstGeom prst="rect">
                      <a:avLst/>
                    </a:prstGeom>
                    <a:noFill/>
                    <a:ln>
                      <a:noFill/>
                    </a:ln>
                    <a:extLst>
                      <a:ext uri="{53640926-AAD7-44d8-BBD7-CCE9431645EC}">
                        <a14:shadowObscured xmlns:a14="http://schemas.microsoft.com/office/drawing/2010/main"/>
                      </a:ext>
                    </a:extLst>
                  </pic:spPr>
                </pic:pic>
              </a:graphicData>
            </a:graphic>
          </wp:inline>
        </w:drawing>
      </w:r>
    </w:p>
    <w:p w14:paraId="1F810E88" w14:textId="5A41FAF6" w:rsidR="00601AEF" w:rsidRDefault="000A331E" w:rsidP="003A581F">
      <w:pPr>
        <w:tabs>
          <w:tab w:val="left" w:pos="2640"/>
        </w:tabs>
        <w:rPr>
          <w:rFonts w:ascii="Helvetica Neue" w:hAnsi="Helvetica Neue"/>
        </w:rPr>
      </w:pPr>
      <w:r w:rsidRPr="000A331E">
        <w:rPr>
          <w:rFonts w:ascii="Helvetica Neue" w:hAnsi="Helvetica Neue"/>
          <w:b/>
        </w:rPr>
        <w:t>Fig 9.</w:t>
      </w:r>
      <w:r>
        <w:rPr>
          <w:rFonts w:ascii="Helvetica Neue" w:hAnsi="Helvetica Neue"/>
        </w:rPr>
        <w:t xml:space="preserve"> Phylogenetic tree displayed in </w:t>
      </w:r>
      <w:proofErr w:type="spellStart"/>
      <w:r>
        <w:rPr>
          <w:rFonts w:ascii="Helvetica Neue" w:hAnsi="Helvetica Neue"/>
        </w:rPr>
        <w:t>FigTree</w:t>
      </w:r>
      <w:proofErr w:type="spellEnd"/>
      <w:r>
        <w:rPr>
          <w:rFonts w:ascii="Helvetica Neue" w:hAnsi="Helvetica Neue"/>
        </w:rPr>
        <w:t>.</w:t>
      </w:r>
    </w:p>
    <w:p w14:paraId="3517391F" w14:textId="77777777" w:rsidR="00601AEF" w:rsidRDefault="00601AEF" w:rsidP="003A581F">
      <w:pPr>
        <w:tabs>
          <w:tab w:val="left" w:pos="2640"/>
        </w:tabs>
        <w:rPr>
          <w:rFonts w:ascii="Helvetica Neue" w:hAnsi="Helvetica Neue"/>
        </w:rPr>
      </w:pPr>
    </w:p>
    <w:p w14:paraId="3045A1B6" w14:textId="64A31F62" w:rsidR="000A331E" w:rsidRDefault="00E05023" w:rsidP="003A581F">
      <w:pPr>
        <w:tabs>
          <w:tab w:val="left" w:pos="2640"/>
        </w:tabs>
        <w:rPr>
          <w:rFonts w:ascii="Helvetica Neue" w:hAnsi="Helvetica Neue"/>
        </w:rPr>
      </w:pPr>
      <w:r>
        <w:rPr>
          <w:rFonts w:ascii="Helvetica Neue" w:hAnsi="Helvetica Neue"/>
        </w:rPr>
        <w:t xml:space="preserve">Select </w:t>
      </w:r>
      <w:r w:rsidRPr="00E05023">
        <w:rPr>
          <w:rFonts w:ascii="Helvetica Neue" w:hAnsi="Helvetica Neue"/>
          <w:i/>
        </w:rPr>
        <w:t xml:space="preserve">Node Labels </w:t>
      </w:r>
      <w:r>
        <w:rPr>
          <w:rFonts w:ascii="Helvetica Neue" w:hAnsi="Helvetica Neue"/>
        </w:rPr>
        <w:t xml:space="preserve">in the menu at the left. Then click on the arrow at the right and select </w:t>
      </w:r>
      <w:r w:rsidRPr="00E05023">
        <w:rPr>
          <w:rFonts w:ascii="Helvetica Neue" w:hAnsi="Helvetica Neue"/>
          <w:i/>
        </w:rPr>
        <w:t>Display: bootstrap</w:t>
      </w:r>
      <w:r>
        <w:rPr>
          <w:rFonts w:ascii="Helvetica Neue" w:hAnsi="Helvetica Neue"/>
        </w:rPr>
        <w:t xml:space="preserve"> (Fig 10).</w:t>
      </w:r>
    </w:p>
    <w:p w14:paraId="7A597DA2" w14:textId="77777777" w:rsidR="000A331E" w:rsidRDefault="000A331E" w:rsidP="003A581F">
      <w:pPr>
        <w:tabs>
          <w:tab w:val="left" w:pos="2640"/>
        </w:tabs>
        <w:rPr>
          <w:rFonts w:ascii="Helvetica Neue" w:hAnsi="Helvetica Neue"/>
        </w:rPr>
      </w:pPr>
    </w:p>
    <w:p w14:paraId="60F7D415" w14:textId="7AF14E08" w:rsidR="00E05023" w:rsidRDefault="005F7AB2" w:rsidP="003A581F">
      <w:pPr>
        <w:tabs>
          <w:tab w:val="left" w:pos="2640"/>
        </w:tabs>
        <w:rPr>
          <w:rFonts w:ascii="Helvetica Neue" w:hAnsi="Helvetica Neue"/>
        </w:rPr>
      </w:pPr>
      <w:r>
        <w:rPr>
          <w:rFonts w:ascii="Helvetica Neue" w:hAnsi="Helvetica Neue"/>
          <w:noProof/>
          <w:lang w:val="en-US"/>
        </w:rPr>
        <w:drawing>
          <wp:inline distT="0" distB="0" distL="0" distR="0" wp14:anchorId="5E897E03" wp14:editId="687804D6">
            <wp:extent cx="1909461" cy="2057400"/>
            <wp:effectExtent l="0" t="0" r="0" b="0"/>
            <wp:docPr id="2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6">
                      <a:extLst>
                        <a:ext uri="{28A0092B-C50C-407E-A947-70E740481C1C}">
                          <a14:useLocalDpi xmlns:a14="http://schemas.microsoft.com/office/drawing/2010/main" val="0"/>
                        </a:ext>
                      </a:extLst>
                    </a:blip>
                    <a:srcRect l="3804"/>
                    <a:stretch/>
                  </pic:blipFill>
                  <pic:spPr bwMode="auto">
                    <a:xfrm>
                      <a:off x="0" y="0"/>
                      <a:ext cx="1909735" cy="2057695"/>
                    </a:xfrm>
                    <a:prstGeom prst="rect">
                      <a:avLst/>
                    </a:prstGeom>
                    <a:noFill/>
                    <a:ln>
                      <a:noFill/>
                    </a:ln>
                    <a:extLst>
                      <a:ext uri="{53640926-AAD7-44d8-BBD7-CCE9431645EC}">
                        <a14:shadowObscured xmlns:a14="http://schemas.microsoft.com/office/drawing/2010/main"/>
                      </a:ext>
                    </a:extLst>
                  </pic:spPr>
                </pic:pic>
              </a:graphicData>
            </a:graphic>
          </wp:inline>
        </w:drawing>
      </w:r>
    </w:p>
    <w:p w14:paraId="5F5E7BC1" w14:textId="66319D15" w:rsidR="005F7AB2" w:rsidRDefault="005F7AB2" w:rsidP="003A581F">
      <w:pPr>
        <w:tabs>
          <w:tab w:val="left" w:pos="2640"/>
        </w:tabs>
        <w:rPr>
          <w:rFonts w:ascii="Helvetica Neue" w:hAnsi="Helvetica Neue"/>
        </w:rPr>
      </w:pPr>
      <w:r w:rsidRPr="005F7AB2">
        <w:rPr>
          <w:rFonts w:ascii="Helvetica Neue" w:hAnsi="Helvetica Neue"/>
          <w:b/>
        </w:rPr>
        <w:t>Fig 10.</w:t>
      </w:r>
      <w:r>
        <w:rPr>
          <w:rFonts w:ascii="Helvetica Neue" w:hAnsi="Helvetica Neue"/>
        </w:rPr>
        <w:t xml:space="preserve"> Displaying bootstrap values in nodes in </w:t>
      </w:r>
      <w:proofErr w:type="spellStart"/>
      <w:r>
        <w:rPr>
          <w:rFonts w:ascii="Helvetica Neue" w:hAnsi="Helvetica Neue"/>
        </w:rPr>
        <w:t>FigTree</w:t>
      </w:r>
      <w:proofErr w:type="spellEnd"/>
      <w:r>
        <w:rPr>
          <w:rFonts w:ascii="Helvetica Neue" w:hAnsi="Helvetica Neue"/>
        </w:rPr>
        <w:t>.</w:t>
      </w:r>
    </w:p>
    <w:p w14:paraId="1E900F89" w14:textId="77777777" w:rsidR="00E05023" w:rsidRDefault="00E05023" w:rsidP="003A581F">
      <w:pPr>
        <w:tabs>
          <w:tab w:val="left" w:pos="2640"/>
        </w:tabs>
        <w:rPr>
          <w:rFonts w:ascii="Helvetica Neue" w:hAnsi="Helvetica Neue"/>
        </w:rPr>
      </w:pPr>
    </w:p>
    <w:p w14:paraId="32F120BE" w14:textId="6EAE6F22" w:rsidR="00150CE0" w:rsidRDefault="005F7AB2" w:rsidP="00150CE0">
      <w:pPr>
        <w:tabs>
          <w:tab w:val="left" w:pos="2640"/>
        </w:tabs>
        <w:rPr>
          <w:rFonts w:ascii="Helvetica Neue" w:hAnsi="Helvetica Neue"/>
        </w:rPr>
      </w:pPr>
      <w:r>
        <w:rPr>
          <w:rFonts w:ascii="Helvetica Neue" w:hAnsi="Helvetica Neue"/>
        </w:rPr>
        <w:t>The values that appear at the nodes represent the number of bootstrap replicates that contained a particular clade.</w:t>
      </w:r>
      <w:r w:rsidR="004F64FA">
        <w:rPr>
          <w:rFonts w:ascii="Helvetica Neue" w:hAnsi="Helvetica Neue"/>
        </w:rPr>
        <w:t xml:space="preserve"> Use the options in the window to display the tree in different ways. Try selecting different branches and </w:t>
      </w:r>
      <w:proofErr w:type="spellStart"/>
      <w:r w:rsidR="004F64FA">
        <w:rPr>
          <w:rFonts w:ascii="Helvetica Neue" w:hAnsi="Helvetica Neue"/>
        </w:rPr>
        <w:t>rerooting</w:t>
      </w:r>
      <w:proofErr w:type="spellEnd"/>
      <w:r w:rsidR="004F64FA">
        <w:rPr>
          <w:rFonts w:ascii="Helvetica Neue" w:hAnsi="Helvetica Neue"/>
        </w:rPr>
        <w:t xml:space="preserve"> it. </w:t>
      </w:r>
    </w:p>
    <w:p w14:paraId="24FC4395" w14:textId="77777777" w:rsidR="004F64FA" w:rsidRDefault="004F64FA" w:rsidP="00150CE0">
      <w:pPr>
        <w:tabs>
          <w:tab w:val="left" w:pos="2640"/>
        </w:tabs>
        <w:rPr>
          <w:rFonts w:ascii="Helvetica Neue" w:hAnsi="Helvetica Neue"/>
        </w:rPr>
      </w:pPr>
    </w:p>
    <w:p w14:paraId="1742DF22" w14:textId="51EDD90F" w:rsidR="005F7AB2" w:rsidRDefault="005F7AB2" w:rsidP="00150CE0">
      <w:pPr>
        <w:tabs>
          <w:tab w:val="left" w:pos="2640"/>
        </w:tabs>
        <w:rPr>
          <w:rFonts w:ascii="Helvetica Neue" w:hAnsi="Helvetica Neue"/>
        </w:rPr>
      </w:pPr>
      <w:r w:rsidRPr="003A2C2B">
        <w:rPr>
          <w:rFonts w:ascii="Helvetica Neue" w:hAnsi="Helvetica Neue"/>
          <w:b/>
        </w:rPr>
        <w:t>Question 3.4:</w:t>
      </w:r>
      <w:r>
        <w:rPr>
          <w:rFonts w:ascii="Helvetica Neue" w:hAnsi="Helvetica Neue"/>
        </w:rPr>
        <w:t xml:space="preserve"> Sequences starting with CH were obtained from chimps, those starting with GOR were sampled from gorillas, and the rest are from humans. </w:t>
      </w:r>
      <w:r w:rsidR="003A2C2B">
        <w:rPr>
          <w:rFonts w:ascii="Helvetica Neue" w:hAnsi="Helvetica Neue"/>
        </w:rPr>
        <w:t xml:space="preserve">Do human samples all form a monophyletic group? </w:t>
      </w:r>
      <w:r w:rsidR="00D36468">
        <w:rPr>
          <w:rFonts w:ascii="Helvetica Neue" w:hAnsi="Helvetica Neue"/>
        </w:rPr>
        <w:t xml:space="preserve">Does this support the notion that Ebola </w:t>
      </w:r>
      <w:r w:rsidR="002C7C2F">
        <w:rPr>
          <w:rFonts w:ascii="Helvetica Neue" w:hAnsi="Helvetica Neue"/>
        </w:rPr>
        <w:t>virus</w:t>
      </w:r>
      <w:r w:rsidR="00D36468">
        <w:rPr>
          <w:rFonts w:ascii="Helvetica Neue" w:hAnsi="Helvetica Neue"/>
        </w:rPr>
        <w:t xml:space="preserve"> </w:t>
      </w:r>
      <w:r w:rsidR="002C7C2F">
        <w:rPr>
          <w:rFonts w:ascii="Helvetica Neue" w:hAnsi="Helvetica Neue"/>
        </w:rPr>
        <w:t xml:space="preserve">has </w:t>
      </w:r>
      <w:r w:rsidR="00D36468">
        <w:rPr>
          <w:rFonts w:ascii="Helvetica Neue" w:hAnsi="Helvetica Neue"/>
        </w:rPr>
        <w:t>an animal reservoir?</w:t>
      </w:r>
      <w:r w:rsidR="00683373">
        <w:rPr>
          <w:rFonts w:ascii="Helvetica Neue" w:hAnsi="Helvetica Neue"/>
        </w:rPr>
        <w:t xml:space="preserve"> </w:t>
      </w:r>
      <w:r w:rsidR="008C05AA">
        <w:rPr>
          <w:rFonts w:ascii="Helvetica Neue" w:hAnsi="Helvetica Neue"/>
        </w:rPr>
        <w:t>If so, c</w:t>
      </w:r>
      <w:r w:rsidR="00683373">
        <w:rPr>
          <w:rFonts w:ascii="Helvetica Neue" w:hAnsi="Helvetica Neue"/>
        </w:rPr>
        <w:t>an we establish what this reservoir would be?</w:t>
      </w:r>
    </w:p>
    <w:p w14:paraId="5EEFCB3D" w14:textId="77777777" w:rsidR="003A2C2B" w:rsidRDefault="003A2C2B" w:rsidP="00150CE0">
      <w:pPr>
        <w:tabs>
          <w:tab w:val="left" w:pos="2640"/>
        </w:tabs>
        <w:rPr>
          <w:rFonts w:ascii="Helvetica Neue" w:hAnsi="Helvetica Neue"/>
        </w:rPr>
      </w:pPr>
    </w:p>
    <w:p w14:paraId="3E59555F" w14:textId="386708FC" w:rsidR="003A2C2B" w:rsidRDefault="006F45DB" w:rsidP="00150CE0">
      <w:pPr>
        <w:tabs>
          <w:tab w:val="left" w:pos="2640"/>
        </w:tabs>
        <w:rPr>
          <w:rFonts w:ascii="Helvetica Neue" w:hAnsi="Helvetica Neue"/>
        </w:rPr>
      </w:pPr>
      <w:r w:rsidRPr="006F45DB">
        <w:rPr>
          <w:rFonts w:ascii="Helvetica Neue" w:hAnsi="Helvetica Neue"/>
          <w:b/>
        </w:rPr>
        <w:t>Question 3.5:</w:t>
      </w:r>
      <w:r>
        <w:rPr>
          <w:rFonts w:ascii="Helvetica Neue" w:hAnsi="Helvetica Neue"/>
        </w:rPr>
        <w:t xml:space="preserve"> What does the scale bar at the bottom mean?</w:t>
      </w:r>
    </w:p>
    <w:p w14:paraId="6781D93C" w14:textId="77777777" w:rsidR="00150CE0" w:rsidRDefault="00150CE0" w:rsidP="00150CE0">
      <w:pPr>
        <w:tabs>
          <w:tab w:val="left" w:pos="2640"/>
        </w:tabs>
        <w:rPr>
          <w:rFonts w:ascii="Helvetica Neue" w:hAnsi="Helvetica Neue"/>
        </w:rPr>
      </w:pPr>
    </w:p>
    <w:p w14:paraId="20A63690" w14:textId="5A68DB45" w:rsidR="00150CE0" w:rsidRDefault="00150CE0" w:rsidP="00150CE0">
      <w:pPr>
        <w:tabs>
          <w:tab w:val="left" w:pos="2640"/>
        </w:tabs>
        <w:rPr>
          <w:rFonts w:ascii="Helvetica Neue" w:hAnsi="Helvetica Neue"/>
        </w:rPr>
      </w:pPr>
      <w:r w:rsidRPr="006F45DB">
        <w:rPr>
          <w:rFonts w:ascii="Helvetica Neue" w:hAnsi="Helvetica Neue"/>
          <w:b/>
        </w:rPr>
        <w:t>Optional Exercise:</w:t>
      </w:r>
      <w:r>
        <w:rPr>
          <w:rFonts w:ascii="Helvetica Neue" w:hAnsi="Helvetica Neue"/>
        </w:rPr>
        <w:t xml:space="preserve"> Conduct </w:t>
      </w:r>
      <w:r w:rsidR="006F45DB">
        <w:rPr>
          <w:rFonts w:ascii="Helvetica Neue" w:hAnsi="Helvetica Neue"/>
        </w:rPr>
        <w:t xml:space="preserve">the same analysis in </w:t>
      </w:r>
      <w:proofErr w:type="spellStart"/>
      <w:r w:rsidR="006F45DB">
        <w:rPr>
          <w:rFonts w:ascii="Helvetica Neue" w:hAnsi="Helvetica Neue"/>
        </w:rPr>
        <w:t>PhyML</w:t>
      </w:r>
      <w:proofErr w:type="spellEnd"/>
      <w:r w:rsidR="006F45DB">
        <w:rPr>
          <w:rFonts w:ascii="Helvetica Neue" w:hAnsi="Helvetica Neue"/>
        </w:rPr>
        <w:t>, but instead of conducting non-parametric bootstrap, use the SH-like branch support. These values range between 0 and 1. Do they produce similar support as the non-parametric bootstrap?</w:t>
      </w:r>
    </w:p>
    <w:p w14:paraId="314C5B7C" w14:textId="77777777" w:rsidR="00D36468" w:rsidRDefault="00D36468" w:rsidP="00150CE0">
      <w:pPr>
        <w:tabs>
          <w:tab w:val="left" w:pos="2640"/>
        </w:tabs>
        <w:rPr>
          <w:rFonts w:ascii="Helvetica Neue" w:hAnsi="Helvetica Neue"/>
        </w:rPr>
      </w:pPr>
    </w:p>
    <w:p w14:paraId="7D9F61C4" w14:textId="387122D1" w:rsidR="00912E1E" w:rsidRDefault="00912E1E" w:rsidP="00150CE0">
      <w:pPr>
        <w:tabs>
          <w:tab w:val="left" w:pos="2640"/>
        </w:tabs>
        <w:rPr>
          <w:rFonts w:ascii="Helvetica Neue" w:hAnsi="Helvetica Neue"/>
        </w:rPr>
      </w:pPr>
      <w:r w:rsidRPr="00912E1E">
        <w:rPr>
          <w:rFonts w:ascii="Helvetica Neue" w:hAnsi="Helvetica Neue"/>
          <w:b/>
        </w:rPr>
        <w:t>Optional Ex</w:t>
      </w:r>
      <w:r>
        <w:rPr>
          <w:rFonts w:ascii="Helvetica Neue" w:hAnsi="Helvetica Neue"/>
          <w:b/>
        </w:rPr>
        <w:t>ercise</w:t>
      </w:r>
      <w:r>
        <w:rPr>
          <w:rFonts w:ascii="Helvetica Neue" w:hAnsi="Helvetica Neue"/>
        </w:rPr>
        <w:t>: Open the Virus Pathogen Resource data base (</w:t>
      </w:r>
      <w:hyperlink r:id="rId17" w:history="1">
        <w:r w:rsidRPr="00273758">
          <w:rPr>
            <w:rStyle w:val="Hyperlink"/>
            <w:rFonts w:ascii="Helvetica Neue" w:hAnsi="Helvetica Neue"/>
          </w:rPr>
          <w:t>https://www.viprbrc.org</w:t>
        </w:r>
      </w:hyperlink>
      <w:r>
        <w:rPr>
          <w:rFonts w:ascii="Helvetica Neue" w:hAnsi="Helvetica Neue"/>
        </w:rPr>
        <w:t xml:space="preserve">) in a web browser and check the location of the strains in this analyses, which are shown for each sequence. For example, </w:t>
      </w:r>
      <w:r w:rsidRPr="00912E1E">
        <w:rPr>
          <w:rFonts w:ascii="Helvetica Neue" w:hAnsi="Helvetica Neue"/>
        </w:rPr>
        <w:t>Mayinga_U23187_1976</w:t>
      </w:r>
      <w:r>
        <w:rPr>
          <w:rFonts w:ascii="Helvetica Neue" w:hAnsi="Helvetica Neue"/>
        </w:rPr>
        <w:t xml:space="preserve"> means that the sample is from the </w:t>
      </w:r>
      <w:proofErr w:type="spellStart"/>
      <w:r w:rsidRPr="00912E1E">
        <w:rPr>
          <w:rFonts w:ascii="Helvetica Neue" w:hAnsi="Helvetica Neue"/>
        </w:rPr>
        <w:t>Mayinga</w:t>
      </w:r>
      <w:proofErr w:type="spellEnd"/>
      <w:r>
        <w:rPr>
          <w:rFonts w:ascii="Helvetica Neue" w:hAnsi="Helvetica Neue"/>
        </w:rPr>
        <w:t xml:space="preserve"> strain, it has the </w:t>
      </w:r>
      <w:proofErr w:type="spellStart"/>
      <w:r>
        <w:rPr>
          <w:rFonts w:ascii="Helvetica Neue" w:hAnsi="Helvetica Neue"/>
        </w:rPr>
        <w:t>GenBank</w:t>
      </w:r>
      <w:proofErr w:type="spellEnd"/>
      <w:r>
        <w:rPr>
          <w:rFonts w:ascii="Helvetica Neue" w:hAnsi="Helvetica Neue"/>
        </w:rPr>
        <w:t xml:space="preserve"> accession number </w:t>
      </w:r>
      <w:r w:rsidRPr="00912E1E">
        <w:rPr>
          <w:rFonts w:ascii="Helvetica Neue" w:hAnsi="Helvetica Neue"/>
        </w:rPr>
        <w:t>U23187</w:t>
      </w:r>
      <w:r>
        <w:rPr>
          <w:rFonts w:ascii="Helvetica Neue" w:hAnsi="Helvetica Neue"/>
        </w:rPr>
        <w:t>, and it was sampled in 1976. Is there evidence for geograp</w:t>
      </w:r>
      <w:r w:rsidR="00E10BC8">
        <w:rPr>
          <w:rFonts w:ascii="Helvetica Neue" w:hAnsi="Helvetica Neue"/>
        </w:rPr>
        <w:t>hic clustering in these data</w:t>
      </w:r>
      <w:r>
        <w:rPr>
          <w:rFonts w:ascii="Helvetica Neue" w:hAnsi="Helvetica Neue"/>
        </w:rPr>
        <w:t>?</w:t>
      </w:r>
    </w:p>
    <w:p w14:paraId="2C06774D" w14:textId="38F61700" w:rsidR="00921992" w:rsidRDefault="00912E1E" w:rsidP="003A581F">
      <w:pPr>
        <w:tabs>
          <w:tab w:val="left" w:pos="2640"/>
        </w:tabs>
        <w:rPr>
          <w:rFonts w:ascii="Helvetica Neue" w:hAnsi="Helvetica Neue"/>
        </w:rPr>
      </w:pPr>
      <w:r>
        <w:rPr>
          <w:rFonts w:ascii="Helvetica Neue" w:hAnsi="Helvetica Neue"/>
        </w:rPr>
        <w:t xml:space="preserve"> </w:t>
      </w:r>
    </w:p>
    <w:p w14:paraId="43EEEF19" w14:textId="40576E9E" w:rsidR="00144C7B" w:rsidRDefault="00144C7B" w:rsidP="003A581F">
      <w:pPr>
        <w:tabs>
          <w:tab w:val="left" w:pos="2640"/>
        </w:tabs>
        <w:rPr>
          <w:rFonts w:ascii="Helvetica Neue" w:hAnsi="Helvetica Neue"/>
          <w:b/>
        </w:rPr>
      </w:pPr>
      <w:r w:rsidRPr="00144C7B">
        <w:rPr>
          <w:rFonts w:ascii="Helvetica Neue" w:hAnsi="Helvetica Neue"/>
          <w:b/>
        </w:rPr>
        <w:t xml:space="preserve">Running </w:t>
      </w:r>
      <w:proofErr w:type="spellStart"/>
      <w:r w:rsidRPr="00144C7B">
        <w:rPr>
          <w:rFonts w:ascii="Helvetica Neue" w:hAnsi="Helvetica Neue"/>
          <w:b/>
        </w:rPr>
        <w:t>PhyML</w:t>
      </w:r>
      <w:proofErr w:type="spellEnd"/>
      <w:r w:rsidRPr="00144C7B">
        <w:rPr>
          <w:rFonts w:ascii="Helvetica Neue" w:hAnsi="Helvetica Neue"/>
          <w:b/>
        </w:rPr>
        <w:t xml:space="preserve"> in batch mode</w:t>
      </w:r>
    </w:p>
    <w:p w14:paraId="753B89BF" w14:textId="77777777" w:rsidR="00144C7B" w:rsidRDefault="00144C7B" w:rsidP="003A581F">
      <w:pPr>
        <w:tabs>
          <w:tab w:val="left" w:pos="2640"/>
        </w:tabs>
        <w:rPr>
          <w:rFonts w:ascii="Helvetica Neue" w:hAnsi="Helvetica Neue"/>
          <w:b/>
        </w:rPr>
      </w:pPr>
    </w:p>
    <w:p w14:paraId="1F41F9D4" w14:textId="25B28545" w:rsidR="00DE723E" w:rsidRDefault="00DE723E" w:rsidP="003A581F">
      <w:pPr>
        <w:tabs>
          <w:tab w:val="left" w:pos="2640"/>
        </w:tabs>
        <w:rPr>
          <w:rFonts w:ascii="Helvetica Neue" w:hAnsi="Helvetica Neue"/>
        </w:rPr>
      </w:pPr>
      <w:proofErr w:type="spellStart"/>
      <w:r>
        <w:rPr>
          <w:rFonts w:ascii="Helvetica Neue" w:hAnsi="Helvetica Neue"/>
        </w:rPr>
        <w:t>PhyML</w:t>
      </w:r>
      <w:proofErr w:type="spellEnd"/>
      <w:r>
        <w:rPr>
          <w:rFonts w:ascii="Helvetica Neue" w:hAnsi="Helvetica Neue"/>
        </w:rPr>
        <w:t xml:space="preserve"> can also be run using a single command. To do this open you command line interface (Terminal in mac), drag and drop </w:t>
      </w:r>
      <w:proofErr w:type="spellStart"/>
      <w:r>
        <w:rPr>
          <w:rFonts w:ascii="Helvetica Neue" w:hAnsi="Helvetica Neue"/>
        </w:rPr>
        <w:t>PhyML</w:t>
      </w:r>
      <w:proofErr w:type="spellEnd"/>
      <w:r>
        <w:rPr>
          <w:rFonts w:ascii="Helvetica Neue" w:hAnsi="Helvetica Neue"/>
        </w:rPr>
        <w:t xml:space="preserve"> and use the –h flag before hitting Enter (Fig 11):</w:t>
      </w:r>
    </w:p>
    <w:p w14:paraId="0820693D" w14:textId="56C8C215" w:rsidR="00144C7B" w:rsidRDefault="00DE723E" w:rsidP="003A581F">
      <w:pPr>
        <w:tabs>
          <w:tab w:val="left" w:pos="2640"/>
        </w:tabs>
        <w:rPr>
          <w:rFonts w:ascii="Helvetica Neue" w:hAnsi="Helvetica Neue"/>
        </w:rPr>
      </w:pPr>
      <w:r>
        <w:rPr>
          <w:rFonts w:ascii="Helvetica Neue" w:hAnsi="Helvetica Neue"/>
        </w:rPr>
        <w:t xml:space="preserve"> </w:t>
      </w:r>
      <w:r>
        <w:rPr>
          <w:rFonts w:ascii="Helvetica Neue" w:hAnsi="Helvetica Neue"/>
          <w:noProof/>
          <w:lang w:val="en-US"/>
        </w:rPr>
        <w:drawing>
          <wp:inline distT="0" distB="0" distL="0" distR="0" wp14:anchorId="3C6D434B" wp14:editId="3558C68F">
            <wp:extent cx="5270500" cy="388067"/>
            <wp:effectExtent l="0" t="0" r="0" b="0"/>
            <wp:docPr id="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0500" cy="388067"/>
                    </a:xfrm>
                    <a:prstGeom prst="rect">
                      <a:avLst/>
                    </a:prstGeom>
                    <a:noFill/>
                    <a:ln>
                      <a:noFill/>
                    </a:ln>
                  </pic:spPr>
                </pic:pic>
              </a:graphicData>
            </a:graphic>
          </wp:inline>
        </w:drawing>
      </w:r>
    </w:p>
    <w:p w14:paraId="29C62D06" w14:textId="32BA0730" w:rsidR="00DE723E" w:rsidRDefault="00DE723E" w:rsidP="003A581F">
      <w:pPr>
        <w:tabs>
          <w:tab w:val="left" w:pos="2640"/>
        </w:tabs>
        <w:rPr>
          <w:rFonts w:ascii="Helvetica Neue" w:hAnsi="Helvetica Neue"/>
        </w:rPr>
      </w:pPr>
      <w:r w:rsidRPr="00DE723E">
        <w:rPr>
          <w:rFonts w:ascii="Helvetica Neue" w:hAnsi="Helvetica Neue"/>
          <w:b/>
        </w:rPr>
        <w:t>Fig 11.</w:t>
      </w:r>
      <w:r>
        <w:rPr>
          <w:rFonts w:ascii="Helvetica Neue" w:hAnsi="Helvetica Neue"/>
        </w:rPr>
        <w:t xml:space="preserve"> Command line to get help in </w:t>
      </w:r>
      <w:proofErr w:type="spellStart"/>
      <w:r>
        <w:rPr>
          <w:rFonts w:ascii="Helvetica Neue" w:hAnsi="Helvetica Neue"/>
        </w:rPr>
        <w:t>PhyML</w:t>
      </w:r>
      <w:proofErr w:type="spellEnd"/>
      <w:r>
        <w:rPr>
          <w:rFonts w:ascii="Helvetica Neue" w:hAnsi="Helvetica Neue"/>
        </w:rPr>
        <w:t>.</w:t>
      </w:r>
    </w:p>
    <w:p w14:paraId="01881072" w14:textId="77777777" w:rsidR="00DE723E" w:rsidRDefault="00DE723E" w:rsidP="003A581F">
      <w:pPr>
        <w:tabs>
          <w:tab w:val="left" w:pos="2640"/>
        </w:tabs>
        <w:rPr>
          <w:rFonts w:ascii="Helvetica Neue" w:hAnsi="Helvetica Neue"/>
        </w:rPr>
      </w:pPr>
    </w:p>
    <w:p w14:paraId="5BEB84F5" w14:textId="433CF78E" w:rsidR="00DE723E" w:rsidRDefault="00DE723E" w:rsidP="003A581F">
      <w:pPr>
        <w:tabs>
          <w:tab w:val="left" w:pos="2640"/>
        </w:tabs>
        <w:rPr>
          <w:rFonts w:ascii="Helvetica Neue" w:hAnsi="Helvetica Neue"/>
        </w:rPr>
      </w:pPr>
      <w:r>
        <w:rPr>
          <w:rFonts w:ascii="Helvetica Neue" w:hAnsi="Helvetica Neue"/>
        </w:rPr>
        <w:t xml:space="preserve">A set of options will appear on screen, which we can use to set up an analysis in a single line. Set your working directory in the command line window as we did above so that it is in the same folder as the Ebola sequence alignment. Drag and drop </w:t>
      </w:r>
      <w:proofErr w:type="spellStart"/>
      <w:r>
        <w:rPr>
          <w:rFonts w:ascii="Helvetica Neue" w:hAnsi="Helvetica Neue"/>
        </w:rPr>
        <w:t>PhyML</w:t>
      </w:r>
      <w:proofErr w:type="spellEnd"/>
      <w:r>
        <w:rPr>
          <w:rFonts w:ascii="Helvetica Neue" w:hAnsi="Helvetica Neue"/>
        </w:rPr>
        <w:t xml:space="preserve"> and use the following command</w:t>
      </w:r>
      <w:r w:rsidR="00BC1828">
        <w:rPr>
          <w:rFonts w:ascii="Helvetica Neue" w:hAnsi="Helvetica Neue"/>
        </w:rPr>
        <w:t xml:space="preserve"> (edit the </w:t>
      </w:r>
      <w:proofErr w:type="spellStart"/>
      <w:r w:rsidR="00BC1828">
        <w:rPr>
          <w:rFonts w:ascii="Helvetica Neue" w:hAnsi="Helvetica Neue"/>
        </w:rPr>
        <w:t>PhyML</w:t>
      </w:r>
      <w:proofErr w:type="spellEnd"/>
      <w:r w:rsidR="00BC1828">
        <w:rPr>
          <w:rFonts w:ascii="Helvetica Neue" w:hAnsi="Helvetica Neue"/>
        </w:rPr>
        <w:t xml:space="preserve"> path for your machine)</w:t>
      </w:r>
      <w:r>
        <w:rPr>
          <w:rFonts w:ascii="Helvetica Neue" w:hAnsi="Helvetica Neue"/>
        </w:rPr>
        <w:t>:</w:t>
      </w:r>
    </w:p>
    <w:p w14:paraId="431904A0" w14:textId="77777777" w:rsidR="00DE723E" w:rsidRDefault="00DE723E" w:rsidP="003A581F">
      <w:pPr>
        <w:tabs>
          <w:tab w:val="left" w:pos="2640"/>
        </w:tabs>
        <w:rPr>
          <w:rFonts w:ascii="Helvetica Neue" w:hAnsi="Helvetica Neue"/>
        </w:rPr>
      </w:pPr>
    </w:p>
    <w:p w14:paraId="31D33708" w14:textId="310A2F2C" w:rsidR="00DE723E" w:rsidRPr="00A24F66" w:rsidRDefault="00A24F66" w:rsidP="003A581F">
      <w:pPr>
        <w:tabs>
          <w:tab w:val="left" w:pos="2640"/>
        </w:tabs>
        <w:rPr>
          <w:rFonts w:ascii="Courier New" w:hAnsi="Courier New" w:cs="Courier New"/>
        </w:rPr>
      </w:pPr>
      <w:proofErr w:type="spellStart"/>
      <w:r w:rsidRPr="00A24F66">
        <w:rPr>
          <w:rFonts w:ascii="Courier New" w:hAnsi="Courier New" w:cs="Courier New"/>
        </w:rPr>
        <w:t>phyml</w:t>
      </w:r>
      <w:proofErr w:type="spellEnd"/>
      <w:r w:rsidRPr="00A24F66">
        <w:rPr>
          <w:rFonts w:ascii="Courier New" w:hAnsi="Courier New" w:cs="Courier New"/>
        </w:rPr>
        <w:t xml:space="preserve"> -</w:t>
      </w:r>
      <w:proofErr w:type="spellStart"/>
      <w:r w:rsidRPr="00A24F66">
        <w:rPr>
          <w:rFonts w:ascii="Courier New" w:hAnsi="Courier New" w:cs="Courier New"/>
        </w:rPr>
        <w:t>i</w:t>
      </w:r>
      <w:proofErr w:type="spellEnd"/>
      <w:r w:rsidRPr="00A24F66">
        <w:rPr>
          <w:rFonts w:ascii="Courier New" w:hAnsi="Courier New" w:cs="Courier New"/>
        </w:rPr>
        <w:t xml:space="preserve"> EBOV_N2_aligned_early_samples.phy -a e -s BEST -b 100 --</w:t>
      </w:r>
      <w:proofErr w:type="spellStart"/>
      <w:r w:rsidRPr="00A24F66">
        <w:rPr>
          <w:rFonts w:ascii="Courier New" w:hAnsi="Courier New" w:cs="Courier New"/>
        </w:rPr>
        <w:t>run_id</w:t>
      </w:r>
      <w:proofErr w:type="spellEnd"/>
      <w:r w:rsidRPr="00A24F66">
        <w:rPr>
          <w:rFonts w:ascii="Courier New" w:hAnsi="Courier New" w:cs="Courier New"/>
        </w:rPr>
        <w:t xml:space="preserve"> </w:t>
      </w:r>
      <w:proofErr w:type="spellStart"/>
      <w:r w:rsidRPr="00A24F66">
        <w:rPr>
          <w:rFonts w:ascii="Courier New" w:hAnsi="Courier New" w:cs="Courier New"/>
        </w:rPr>
        <w:t>commandLineTesting</w:t>
      </w:r>
      <w:proofErr w:type="spellEnd"/>
      <w:r w:rsidRPr="00A24F66">
        <w:rPr>
          <w:rFonts w:ascii="Courier New" w:hAnsi="Courier New" w:cs="Courier New"/>
        </w:rPr>
        <w:t xml:space="preserve"> --</w:t>
      </w:r>
      <w:proofErr w:type="spellStart"/>
      <w:r w:rsidRPr="00A24F66">
        <w:rPr>
          <w:rFonts w:ascii="Courier New" w:hAnsi="Courier New" w:cs="Courier New"/>
        </w:rPr>
        <w:t>n_rand_starts</w:t>
      </w:r>
      <w:proofErr w:type="spellEnd"/>
      <w:r w:rsidRPr="00A24F66">
        <w:rPr>
          <w:rFonts w:ascii="Courier New" w:hAnsi="Courier New" w:cs="Courier New"/>
        </w:rPr>
        <w:t xml:space="preserve"> 10</w:t>
      </w:r>
    </w:p>
    <w:p w14:paraId="14F1E7BE" w14:textId="77777777" w:rsidR="00BC1828" w:rsidRDefault="00BC1828" w:rsidP="003A581F">
      <w:pPr>
        <w:tabs>
          <w:tab w:val="left" w:pos="2640"/>
        </w:tabs>
        <w:rPr>
          <w:rFonts w:ascii="Helvetica Neue" w:hAnsi="Helvetica Neue"/>
        </w:rPr>
      </w:pPr>
    </w:p>
    <w:p w14:paraId="1F541FBE" w14:textId="4ABB8221" w:rsidR="00BC1828" w:rsidRDefault="00BC1828" w:rsidP="003A581F">
      <w:pPr>
        <w:tabs>
          <w:tab w:val="left" w:pos="2640"/>
        </w:tabs>
        <w:rPr>
          <w:rFonts w:ascii="Helvetica Neue" w:hAnsi="Helvetica Neue"/>
        </w:rPr>
      </w:pPr>
      <w:r w:rsidRPr="00BC1828">
        <w:rPr>
          <w:rFonts w:ascii="Helvetica Neue" w:hAnsi="Helvetica Neue"/>
          <w:b/>
        </w:rPr>
        <w:t>Question 3.6</w:t>
      </w:r>
      <w:r>
        <w:rPr>
          <w:rFonts w:ascii="Helvetica Neue" w:hAnsi="Helvetica Neue"/>
          <w:b/>
        </w:rPr>
        <w:t>:</w:t>
      </w:r>
      <w:r>
        <w:rPr>
          <w:rFonts w:ascii="Helvetica Neue" w:hAnsi="Helvetica Neue"/>
        </w:rPr>
        <w:t xml:space="preserve"> What do each of these options do (-</w:t>
      </w:r>
      <w:proofErr w:type="spellStart"/>
      <w:r>
        <w:rPr>
          <w:rFonts w:ascii="Helvetica Neue" w:hAnsi="Helvetica Neue"/>
        </w:rPr>
        <w:t>i</w:t>
      </w:r>
      <w:proofErr w:type="spellEnd"/>
      <w:r>
        <w:rPr>
          <w:rFonts w:ascii="Helvetica Neue" w:hAnsi="Helvetica Neue"/>
        </w:rPr>
        <w:t xml:space="preserve">, -a, -s, </w:t>
      </w:r>
      <w:r w:rsidR="00A24F66">
        <w:rPr>
          <w:rFonts w:ascii="Helvetica Neue" w:hAnsi="Helvetica Neue"/>
        </w:rPr>
        <w:t>–</w:t>
      </w:r>
      <w:r>
        <w:rPr>
          <w:rFonts w:ascii="Helvetica Neue" w:hAnsi="Helvetica Neue"/>
        </w:rPr>
        <w:t>b</w:t>
      </w:r>
      <w:r w:rsidR="00A24F66">
        <w:rPr>
          <w:rFonts w:ascii="Helvetica Neue" w:hAnsi="Helvetica Neue"/>
        </w:rPr>
        <w:t xml:space="preserve"> –</w:t>
      </w:r>
      <w:proofErr w:type="spellStart"/>
      <w:r w:rsidR="00A24F66">
        <w:rPr>
          <w:rFonts w:ascii="Helvetica Neue" w:hAnsi="Helvetica Neue"/>
        </w:rPr>
        <w:t>run_id</w:t>
      </w:r>
      <w:proofErr w:type="spellEnd"/>
      <w:r w:rsidR="00A24F66">
        <w:rPr>
          <w:rFonts w:ascii="Helvetica Neue" w:hAnsi="Helvetica Neue"/>
        </w:rPr>
        <w:t>, and –</w:t>
      </w:r>
      <w:proofErr w:type="spellStart"/>
      <w:r w:rsidR="00A24F66">
        <w:rPr>
          <w:rFonts w:ascii="Helvetica Neue" w:hAnsi="Helvetica Neue"/>
        </w:rPr>
        <w:t>n_rand_starts</w:t>
      </w:r>
      <w:proofErr w:type="spellEnd"/>
      <w:r>
        <w:rPr>
          <w:rFonts w:ascii="Helvetica Neue" w:hAnsi="Helvetica Neue"/>
        </w:rPr>
        <w:t>)?</w:t>
      </w:r>
    </w:p>
    <w:p w14:paraId="3287145B" w14:textId="77777777" w:rsidR="00452F8B" w:rsidRDefault="00452F8B" w:rsidP="003A581F">
      <w:pPr>
        <w:tabs>
          <w:tab w:val="left" w:pos="2640"/>
        </w:tabs>
        <w:rPr>
          <w:rFonts w:ascii="Helvetica Neue" w:hAnsi="Helvetica Neue"/>
        </w:rPr>
      </w:pPr>
    </w:p>
    <w:p w14:paraId="0324B344" w14:textId="308E4FCA" w:rsidR="00452F8B" w:rsidRPr="00144C7B" w:rsidRDefault="00452F8B" w:rsidP="003A581F">
      <w:pPr>
        <w:tabs>
          <w:tab w:val="left" w:pos="2640"/>
        </w:tabs>
        <w:rPr>
          <w:rFonts w:ascii="Helvetica Neue" w:hAnsi="Helvetica Neue"/>
        </w:rPr>
      </w:pPr>
      <w:r w:rsidRPr="00452F8B">
        <w:rPr>
          <w:rFonts w:ascii="Helvetica Neue" w:hAnsi="Helvetica Neue"/>
          <w:b/>
        </w:rPr>
        <w:t>Question 3.7:</w:t>
      </w:r>
      <w:r>
        <w:rPr>
          <w:rFonts w:ascii="Helvetica Neue" w:hAnsi="Helvetica Neue"/>
        </w:rPr>
        <w:t xml:space="preserve"> Open the file called </w:t>
      </w:r>
      <w:r w:rsidRPr="00452F8B">
        <w:rPr>
          <w:rFonts w:ascii="Courier New" w:hAnsi="Courier New" w:cs="Courier New"/>
        </w:rPr>
        <w:t xml:space="preserve">EBOV_N2_aligned_early_samples.phy_phyml_tree_commandLineTesting.txt </w:t>
      </w:r>
      <w:r>
        <w:rPr>
          <w:rFonts w:ascii="Helvetica Neue" w:hAnsi="Helvetica Neue"/>
        </w:rPr>
        <w:t>in a text editor. Is there any variation in the likelihood for the analyses with different seeds? What does this imply about our confidence in finding the trees with the maximum likelihood?</w:t>
      </w:r>
      <w:bookmarkStart w:id="1" w:name="_GoBack"/>
      <w:bookmarkEnd w:id="1"/>
    </w:p>
    <w:sectPr w:rsidR="00452F8B" w:rsidRPr="00144C7B" w:rsidSect="00F23EDE">
      <w:pgSz w:w="11900" w:h="16840"/>
      <w:pgMar w:top="1440" w:right="1800" w:bottom="1440" w:left="1800" w:header="708" w:footer="708" w:gutter="0"/>
      <w:cols w:space="708"/>
      <w:docGrid w:linePitch="360"/>
    </w:sectPr>
  </w:body>
</w:document>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7E9081EE" w15:done="0"/>
  <w15:commentEx w15:paraId="1425F3F7" w15:done="0"/>
  <w15:commentEx w15:paraId="5DF696CC" w15:done="0"/>
  <w15:commentEx w15:paraId="5C3EAAB2" w15:done="0"/>
  <w15:commentEx w15:paraId="555078AB" w15:done="0"/>
  <w15:commentEx w15:paraId="71696642"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Helvetica Neue">
    <w:panose1 w:val="02000503000000020004"/>
    <w:charset w:val="00"/>
    <w:family w:val="auto"/>
    <w:pitch w:val="variable"/>
    <w:sig w:usb0="E50002FF" w:usb1="500079DB" w:usb2="00000010" w:usb3="00000000" w:csb0="00000001"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ＭＳ ゴシック">
    <w:panose1 w:val="00000000000000000000"/>
    <w:charset w:val="80"/>
    <w:family w:val="moder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45160D4A"/>
    <w:multiLevelType w:val="hybridMultilevel"/>
    <w:tmpl w:val="B726A8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Jane Hawkey">
    <w15:presenceInfo w15:providerId="Windows Live" w15:userId="4ed69883307e72b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64"/>
  <w:proofState w:spelling="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D25C9"/>
    <w:rsid w:val="00006E96"/>
    <w:rsid w:val="00034E6C"/>
    <w:rsid w:val="000A331E"/>
    <w:rsid w:val="000A51A0"/>
    <w:rsid w:val="001252C4"/>
    <w:rsid w:val="00143EA4"/>
    <w:rsid w:val="00144C7B"/>
    <w:rsid w:val="00150CE0"/>
    <w:rsid w:val="00175EA5"/>
    <w:rsid w:val="00212198"/>
    <w:rsid w:val="00224633"/>
    <w:rsid w:val="00232205"/>
    <w:rsid w:val="0029425A"/>
    <w:rsid w:val="002C7C2F"/>
    <w:rsid w:val="002F6ED9"/>
    <w:rsid w:val="002F6F78"/>
    <w:rsid w:val="00324E06"/>
    <w:rsid w:val="00337354"/>
    <w:rsid w:val="003738D0"/>
    <w:rsid w:val="003A1AF6"/>
    <w:rsid w:val="003A2C2B"/>
    <w:rsid w:val="003A581F"/>
    <w:rsid w:val="003F60B4"/>
    <w:rsid w:val="00452F8B"/>
    <w:rsid w:val="00460E12"/>
    <w:rsid w:val="00484D0A"/>
    <w:rsid w:val="004923C5"/>
    <w:rsid w:val="00493650"/>
    <w:rsid w:val="004A4CEA"/>
    <w:rsid w:val="004A7330"/>
    <w:rsid w:val="004F4EC8"/>
    <w:rsid w:val="004F64FA"/>
    <w:rsid w:val="00530D55"/>
    <w:rsid w:val="00563087"/>
    <w:rsid w:val="00567B35"/>
    <w:rsid w:val="00571E9E"/>
    <w:rsid w:val="005C7D72"/>
    <w:rsid w:val="005F7AB2"/>
    <w:rsid w:val="00601AEF"/>
    <w:rsid w:val="0060663C"/>
    <w:rsid w:val="00616260"/>
    <w:rsid w:val="00683373"/>
    <w:rsid w:val="00697C89"/>
    <w:rsid w:val="006F45DB"/>
    <w:rsid w:val="006F7056"/>
    <w:rsid w:val="007506BB"/>
    <w:rsid w:val="007D0B6D"/>
    <w:rsid w:val="008663CF"/>
    <w:rsid w:val="00870D65"/>
    <w:rsid w:val="008C05AA"/>
    <w:rsid w:val="008C5A27"/>
    <w:rsid w:val="008D25C9"/>
    <w:rsid w:val="008D27E9"/>
    <w:rsid w:val="008F33BD"/>
    <w:rsid w:val="00912E1E"/>
    <w:rsid w:val="00921992"/>
    <w:rsid w:val="00942712"/>
    <w:rsid w:val="00962326"/>
    <w:rsid w:val="00976B28"/>
    <w:rsid w:val="00980D4E"/>
    <w:rsid w:val="00A07D36"/>
    <w:rsid w:val="00A1521B"/>
    <w:rsid w:val="00A24F66"/>
    <w:rsid w:val="00A30D04"/>
    <w:rsid w:val="00A45A0B"/>
    <w:rsid w:val="00A8187D"/>
    <w:rsid w:val="00B10B2D"/>
    <w:rsid w:val="00B345F5"/>
    <w:rsid w:val="00B656A9"/>
    <w:rsid w:val="00B8434E"/>
    <w:rsid w:val="00B8485C"/>
    <w:rsid w:val="00B96984"/>
    <w:rsid w:val="00BC1828"/>
    <w:rsid w:val="00BE1A4F"/>
    <w:rsid w:val="00BE6847"/>
    <w:rsid w:val="00CA6E05"/>
    <w:rsid w:val="00D36468"/>
    <w:rsid w:val="00DE723E"/>
    <w:rsid w:val="00E05023"/>
    <w:rsid w:val="00E062EF"/>
    <w:rsid w:val="00E10378"/>
    <w:rsid w:val="00E10BC8"/>
    <w:rsid w:val="00E37D19"/>
    <w:rsid w:val="00EB0285"/>
    <w:rsid w:val="00EC4EF6"/>
    <w:rsid w:val="00EF39C1"/>
    <w:rsid w:val="00F02C61"/>
    <w:rsid w:val="00F102BC"/>
    <w:rsid w:val="00F23EDE"/>
    <w:rsid w:val="00F271AF"/>
    <w:rsid w:val="00F64B71"/>
    <w:rsid w:val="00F65695"/>
    <w:rsid w:val="00F95265"/>
    <w:rsid w:val="00FC5079"/>
    <w:rsid w:val="00FE0E99"/>
  </w:rsids>
  <m:mathPr>
    <m:mathFont m:val="Cambria Math"/>
    <m:brkBin m:val="before"/>
    <m:brkBinSub m:val="--"/>
    <m:smallFrac m:val="0"/>
    <m:dispDef/>
    <m:lMargin m:val="0"/>
    <m:rMargin m:val="0"/>
    <m:defJc m:val="centerGroup"/>
    <m:wrapIndent m:val="1440"/>
    <m:intLim m:val="subSup"/>
    <m:naryLim m:val="undOvr"/>
  </m:mathPr>
  <w:themeFontLang w:val="en-AU"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ocId w14:val="51AA836E"/>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AU"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062EF"/>
    <w:pPr>
      <w:ind w:left="720"/>
      <w:contextualSpacing/>
    </w:pPr>
  </w:style>
  <w:style w:type="paragraph" w:styleId="BalloonText">
    <w:name w:val="Balloon Text"/>
    <w:basedOn w:val="Normal"/>
    <w:link w:val="BalloonTextChar"/>
    <w:uiPriority w:val="99"/>
    <w:semiHidden/>
    <w:unhideWhenUsed/>
    <w:rsid w:val="00A1521B"/>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A1521B"/>
    <w:rPr>
      <w:rFonts w:ascii="Lucida Grande" w:hAnsi="Lucida Grande" w:cs="Lucida Grande"/>
      <w:sz w:val="18"/>
      <w:szCs w:val="18"/>
    </w:rPr>
  </w:style>
  <w:style w:type="character" w:styleId="Hyperlink">
    <w:name w:val="Hyperlink"/>
    <w:basedOn w:val="DefaultParagraphFont"/>
    <w:uiPriority w:val="99"/>
    <w:unhideWhenUsed/>
    <w:rsid w:val="00912E1E"/>
    <w:rPr>
      <w:color w:val="0000FF" w:themeColor="hyperlink"/>
      <w:u w:val="single"/>
    </w:rPr>
  </w:style>
  <w:style w:type="character" w:styleId="CommentReference">
    <w:name w:val="annotation reference"/>
    <w:basedOn w:val="DefaultParagraphFont"/>
    <w:uiPriority w:val="99"/>
    <w:semiHidden/>
    <w:unhideWhenUsed/>
    <w:rsid w:val="00A8187D"/>
    <w:rPr>
      <w:sz w:val="18"/>
      <w:szCs w:val="18"/>
    </w:rPr>
  </w:style>
  <w:style w:type="paragraph" w:styleId="CommentText">
    <w:name w:val="annotation text"/>
    <w:basedOn w:val="Normal"/>
    <w:link w:val="CommentTextChar"/>
    <w:uiPriority w:val="99"/>
    <w:semiHidden/>
    <w:unhideWhenUsed/>
    <w:rsid w:val="00A8187D"/>
  </w:style>
  <w:style w:type="character" w:customStyle="1" w:styleId="CommentTextChar">
    <w:name w:val="Comment Text Char"/>
    <w:basedOn w:val="DefaultParagraphFont"/>
    <w:link w:val="CommentText"/>
    <w:uiPriority w:val="99"/>
    <w:semiHidden/>
    <w:rsid w:val="00A8187D"/>
  </w:style>
  <w:style w:type="paragraph" w:styleId="CommentSubject">
    <w:name w:val="annotation subject"/>
    <w:basedOn w:val="CommentText"/>
    <w:next w:val="CommentText"/>
    <w:link w:val="CommentSubjectChar"/>
    <w:uiPriority w:val="99"/>
    <w:semiHidden/>
    <w:unhideWhenUsed/>
    <w:rsid w:val="00A8187D"/>
    <w:rPr>
      <w:b/>
      <w:bCs/>
      <w:sz w:val="20"/>
      <w:szCs w:val="20"/>
    </w:rPr>
  </w:style>
  <w:style w:type="character" w:customStyle="1" w:styleId="CommentSubjectChar">
    <w:name w:val="Comment Subject Char"/>
    <w:basedOn w:val="CommentTextChar"/>
    <w:link w:val="CommentSubject"/>
    <w:uiPriority w:val="99"/>
    <w:semiHidden/>
    <w:rsid w:val="00A8187D"/>
    <w:rPr>
      <w:b/>
      <w:bCs/>
      <w:sz w:val="20"/>
      <w:szCs w:val="2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AU"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062EF"/>
    <w:pPr>
      <w:ind w:left="720"/>
      <w:contextualSpacing/>
    </w:pPr>
  </w:style>
  <w:style w:type="paragraph" w:styleId="BalloonText">
    <w:name w:val="Balloon Text"/>
    <w:basedOn w:val="Normal"/>
    <w:link w:val="BalloonTextChar"/>
    <w:uiPriority w:val="99"/>
    <w:semiHidden/>
    <w:unhideWhenUsed/>
    <w:rsid w:val="00A1521B"/>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A1521B"/>
    <w:rPr>
      <w:rFonts w:ascii="Lucida Grande" w:hAnsi="Lucida Grande" w:cs="Lucida Grande"/>
      <w:sz w:val="18"/>
      <w:szCs w:val="18"/>
    </w:rPr>
  </w:style>
  <w:style w:type="character" w:styleId="Hyperlink">
    <w:name w:val="Hyperlink"/>
    <w:basedOn w:val="DefaultParagraphFont"/>
    <w:uiPriority w:val="99"/>
    <w:unhideWhenUsed/>
    <w:rsid w:val="00912E1E"/>
    <w:rPr>
      <w:color w:val="0000FF" w:themeColor="hyperlink"/>
      <w:u w:val="single"/>
    </w:rPr>
  </w:style>
  <w:style w:type="character" w:styleId="CommentReference">
    <w:name w:val="annotation reference"/>
    <w:basedOn w:val="DefaultParagraphFont"/>
    <w:uiPriority w:val="99"/>
    <w:semiHidden/>
    <w:unhideWhenUsed/>
    <w:rsid w:val="00A8187D"/>
    <w:rPr>
      <w:sz w:val="18"/>
      <w:szCs w:val="18"/>
    </w:rPr>
  </w:style>
  <w:style w:type="paragraph" w:styleId="CommentText">
    <w:name w:val="annotation text"/>
    <w:basedOn w:val="Normal"/>
    <w:link w:val="CommentTextChar"/>
    <w:uiPriority w:val="99"/>
    <w:semiHidden/>
    <w:unhideWhenUsed/>
    <w:rsid w:val="00A8187D"/>
  </w:style>
  <w:style w:type="character" w:customStyle="1" w:styleId="CommentTextChar">
    <w:name w:val="Comment Text Char"/>
    <w:basedOn w:val="DefaultParagraphFont"/>
    <w:link w:val="CommentText"/>
    <w:uiPriority w:val="99"/>
    <w:semiHidden/>
    <w:rsid w:val="00A8187D"/>
  </w:style>
  <w:style w:type="paragraph" w:styleId="CommentSubject">
    <w:name w:val="annotation subject"/>
    <w:basedOn w:val="CommentText"/>
    <w:next w:val="CommentText"/>
    <w:link w:val="CommentSubjectChar"/>
    <w:uiPriority w:val="99"/>
    <w:semiHidden/>
    <w:unhideWhenUsed/>
    <w:rsid w:val="00A8187D"/>
    <w:rPr>
      <w:b/>
      <w:bCs/>
      <w:sz w:val="20"/>
      <w:szCs w:val="20"/>
    </w:rPr>
  </w:style>
  <w:style w:type="character" w:customStyle="1" w:styleId="CommentSubjectChar">
    <w:name w:val="Comment Subject Char"/>
    <w:basedOn w:val="CommentTextChar"/>
    <w:link w:val="CommentSubject"/>
    <w:uiPriority w:val="99"/>
    <w:semiHidden/>
    <w:rsid w:val="00A8187D"/>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4.png"/><Relationship Id="rId20" Type="http://schemas.openxmlformats.org/officeDocument/2006/relationships/theme" Target="theme/theme1.xml"/><Relationship Id="rId30" Type="http://schemas.microsoft.com/office/2011/relationships/people" Target="people.xml"/><Relationship Id="rId31" Type="http://schemas.microsoft.com/office/2011/relationships/commentsExtended" Target="commentsExtended.xml"/><Relationship Id="rId10" Type="http://schemas.openxmlformats.org/officeDocument/2006/relationships/image" Target="media/image5.png"/><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image" Target="media/image11.png"/><Relationship Id="rId17" Type="http://schemas.openxmlformats.org/officeDocument/2006/relationships/hyperlink" Target="https://www.viprbrc.org" TargetMode="External"/><Relationship Id="rId18" Type="http://schemas.openxmlformats.org/officeDocument/2006/relationships/image" Target="media/image12.png"/><Relationship Id="rId19" Type="http://schemas.openxmlformats.org/officeDocument/2006/relationships/fontTable" Target="fontTable.xml"/><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49</TotalTime>
  <Pages>8</Pages>
  <Words>1058</Words>
  <Characters>6032</Characters>
  <Application>Microsoft Macintosh Word</Application>
  <DocSecurity>0</DocSecurity>
  <Lines>50</Lines>
  <Paragraphs>14</Paragraphs>
  <ScaleCrop>false</ScaleCrop>
  <HeadingPairs>
    <vt:vector size="2" baseType="variant">
      <vt:variant>
        <vt:lpstr>Title</vt:lpstr>
      </vt:variant>
      <vt:variant>
        <vt:i4>1</vt:i4>
      </vt:variant>
    </vt:vector>
  </HeadingPairs>
  <TitlesOfParts>
    <vt:vector size="1" baseType="lpstr">
      <vt:lpstr/>
    </vt:vector>
  </TitlesOfParts>
  <Company>unimelb</Company>
  <LinksUpToDate>false</LinksUpToDate>
  <CharactersWithSpaces>7076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sebastian duchene</dc:creator>
  <cp:keywords/>
  <dc:description/>
  <cp:lastModifiedBy>sebastian duchene</cp:lastModifiedBy>
  <cp:revision>8</cp:revision>
  <dcterms:created xsi:type="dcterms:W3CDTF">2016-11-19T12:18:00Z</dcterms:created>
  <dcterms:modified xsi:type="dcterms:W3CDTF">2017-11-14T02:11:00Z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6044c3eb-31bc-3def-98b5-54f411de858e</vt:lpwstr>
  </property>
  <property fmtid="{D5CDD505-2E9C-101B-9397-08002B2CF9AE}" pid="4" name="Mendeley Citation Style_1">
    <vt:lpwstr>http://www.zotero.org/styles/molecular-biology-and-evolution</vt:lpwstr>
  </property>
  <property fmtid="{D5CDD505-2E9C-101B-9397-08002B2CF9AE}" pid="5" name="Mendeley Recent Style Id 0_1">
    <vt:lpwstr>http://www.zotero.org/styles/apa</vt:lpwstr>
  </property>
  <property fmtid="{D5CDD505-2E9C-101B-9397-08002B2CF9AE}" pid="6" name="Mendeley Recent Style Name 0_1">
    <vt:lpwstr>American Psychological Association 6th edition</vt:lpwstr>
  </property>
  <property fmtid="{D5CDD505-2E9C-101B-9397-08002B2CF9AE}" pid="7" name="Mendeley Recent Style Id 1_1">
    <vt:lpwstr>http://www.zotero.org/styles/elsevier-harvard</vt:lpwstr>
  </property>
  <property fmtid="{D5CDD505-2E9C-101B-9397-08002B2CF9AE}" pid="8" name="Mendeley Recent Style Name 1_1">
    <vt:lpwstr>Elsevier Harvard (with titles)</vt:lpwstr>
  </property>
  <property fmtid="{D5CDD505-2E9C-101B-9397-08002B2CF9AE}" pid="9" name="Mendeley Recent Style Id 2_1">
    <vt:lpwstr>http://www.zotero.org/styles/harvard-cite-them-right</vt:lpwstr>
  </property>
  <property fmtid="{D5CDD505-2E9C-101B-9397-08002B2CF9AE}" pid="10" name="Mendeley Recent Style Name 2_1">
    <vt:lpwstr>Harvard - Cite Them Right 9th edition</vt:lpwstr>
  </property>
  <property fmtid="{D5CDD505-2E9C-101B-9397-08002B2CF9AE}" pid="11" name="Mendeley Recent Style Id 3_1">
    <vt:lpwstr>http://www.zotero.org/styles/harvard-imperial-college-london</vt:lpwstr>
  </property>
  <property fmtid="{D5CDD505-2E9C-101B-9397-08002B2CF9AE}" pid="12" name="Mendeley Recent Style Name 3_1">
    <vt:lpwstr>Harvard - Imperial College London</vt:lpwstr>
  </property>
  <property fmtid="{D5CDD505-2E9C-101B-9397-08002B2CF9AE}" pid="13" name="Mendeley Recent Style Id 4_1">
    <vt:lpwstr>http://www.zotero.org/styles/harvard1</vt:lpwstr>
  </property>
  <property fmtid="{D5CDD505-2E9C-101B-9397-08002B2CF9AE}" pid="14" name="Mendeley Recent Style Name 4_1">
    <vt:lpwstr>Harvard Reference format 1 (author-date)</vt:lpwstr>
  </property>
  <property fmtid="{D5CDD505-2E9C-101B-9397-08002B2CF9AE}" pid="15" name="Mendeley Recent Style Id 5_1">
    <vt:lpwstr>http://www.zotero.org/styles/journal-of-general-virology</vt:lpwstr>
  </property>
  <property fmtid="{D5CDD505-2E9C-101B-9397-08002B2CF9AE}" pid="16" name="Mendeley Recent Style Name 5_1">
    <vt:lpwstr>Journal of General Virology</vt:lpwstr>
  </property>
  <property fmtid="{D5CDD505-2E9C-101B-9397-08002B2CF9AE}" pid="17" name="Mendeley Recent Style Id 6_1">
    <vt:lpwstr>http://www.zotero.org/styles/molecular-biology-and-evolution</vt:lpwstr>
  </property>
  <property fmtid="{D5CDD505-2E9C-101B-9397-08002B2CF9AE}" pid="18" name="Mendeley Recent Style Name 6_1">
    <vt:lpwstr>Molecular Biology and Evolution</vt:lpwstr>
  </property>
  <property fmtid="{D5CDD505-2E9C-101B-9397-08002B2CF9AE}" pid="19" name="Mendeley Recent Style Id 7_1">
    <vt:lpwstr>http://www.zotero.org/styles/molecular-ecology</vt:lpwstr>
  </property>
  <property fmtid="{D5CDD505-2E9C-101B-9397-08002B2CF9AE}" pid="20" name="Mendeley Recent Style Name 7_1">
    <vt:lpwstr>Molecular Ecology</vt:lpwstr>
  </property>
  <property fmtid="{D5CDD505-2E9C-101B-9397-08002B2CF9AE}" pid="21" name="Mendeley Recent Style Id 8_1">
    <vt:lpwstr>http://www.zotero.org/styles/nature</vt:lpwstr>
  </property>
  <property fmtid="{D5CDD505-2E9C-101B-9397-08002B2CF9AE}" pid="22" name="Mendeley Recent Style Name 8_1">
    <vt:lpwstr>Nature</vt:lpwstr>
  </property>
  <property fmtid="{D5CDD505-2E9C-101B-9397-08002B2CF9AE}" pid="23" name="Mendeley Recent Style Id 9_1">
    <vt:lpwstr>http://www.zotero.org/styles/plos-pathogens</vt:lpwstr>
  </property>
  <property fmtid="{D5CDD505-2E9C-101B-9397-08002B2CF9AE}" pid="24" name="Mendeley Recent Style Name 9_1">
    <vt:lpwstr>PLOS Pathogens</vt:lpwstr>
  </property>
</Properties>
</file>